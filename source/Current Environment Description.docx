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A8E710" w14:textId="77777777" w:rsidR="00B62185" w:rsidRDefault="00B62185">
      <w:pPr>
        <w:pBdr>
          <w:top w:val="nil"/>
          <w:left w:val="nil"/>
          <w:bottom w:val="nil"/>
          <w:right w:val="nil"/>
          <w:between w:val="nil"/>
        </w:pBdr>
        <w:jc w:val="center"/>
        <w:rPr>
          <w:color w:val="000000"/>
          <w:sz w:val="22"/>
          <w:szCs w:val="22"/>
        </w:rPr>
      </w:pPr>
    </w:p>
    <w:p w14:paraId="24B4F887" w14:textId="77777777" w:rsidR="00B62185" w:rsidRDefault="00B62185">
      <w:pPr>
        <w:pBdr>
          <w:top w:val="nil"/>
          <w:left w:val="nil"/>
          <w:bottom w:val="nil"/>
          <w:right w:val="nil"/>
          <w:between w:val="nil"/>
        </w:pBdr>
        <w:jc w:val="center"/>
        <w:rPr>
          <w:color w:val="000000"/>
          <w:sz w:val="22"/>
          <w:szCs w:val="22"/>
        </w:rPr>
      </w:pPr>
    </w:p>
    <w:p w14:paraId="4DAF10DC" w14:textId="77777777" w:rsidR="00B62185" w:rsidRDefault="00B62185">
      <w:pPr>
        <w:pBdr>
          <w:top w:val="nil"/>
          <w:left w:val="nil"/>
          <w:bottom w:val="nil"/>
          <w:right w:val="nil"/>
          <w:between w:val="nil"/>
        </w:pBdr>
        <w:jc w:val="center"/>
        <w:rPr>
          <w:color w:val="000000"/>
          <w:sz w:val="22"/>
          <w:szCs w:val="22"/>
        </w:rPr>
      </w:pPr>
    </w:p>
    <w:p w14:paraId="5026B325" w14:textId="77777777" w:rsidR="00B62185" w:rsidRDefault="00B62185">
      <w:pPr>
        <w:jc w:val="center"/>
      </w:pPr>
    </w:p>
    <w:p w14:paraId="77B36981" w14:textId="77777777" w:rsidR="00B62185" w:rsidRDefault="002E441C">
      <w:pPr>
        <w:jc w:val="center"/>
      </w:pPr>
      <w:r>
        <w:rPr>
          <w:rFonts w:ascii="Times" w:eastAsia="Times" w:hAnsi="Times" w:cs="Times"/>
          <w:noProof/>
          <w:lang w:val="en-HK" w:eastAsia="en-HK"/>
        </w:rPr>
        <w:drawing>
          <wp:inline distT="0" distB="0" distL="0" distR="0" wp14:anchorId="1237D470" wp14:editId="02DD7FA5">
            <wp:extent cx="1619250" cy="12763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619250" cy="1276350"/>
                    </a:xfrm>
                    <a:prstGeom prst="rect">
                      <a:avLst/>
                    </a:prstGeom>
                    <a:ln/>
                  </pic:spPr>
                </pic:pic>
              </a:graphicData>
            </a:graphic>
          </wp:inline>
        </w:drawing>
      </w:r>
    </w:p>
    <w:p w14:paraId="38E37C9D" w14:textId="77777777" w:rsidR="00B62185" w:rsidRDefault="00B62185">
      <w:pPr>
        <w:jc w:val="center"/>
        <w:rPr>
          <w:b/>
          <w:smallCaps/>
          <w:sz w:val="36"/>
          <w:szCs w:val="36"/>
        </w:rPr>
      </w:pPr>
    </w:p>
    <w:p w14:paraId="0A306B87" w14:textId="77777777" w:rsidR="00B62185" w:rsidRDefault="002E441C">
      <w:pPr>
        <w:jc w:val="center"/>
        <w:rPr>
          <w:b/>
          <w:smallCaps/>
          <w:sz w:val="36"/>
          <w:szCs w:val="36"/>
        </w:rPr>
      </w:pPr>
      <w:bookmarkStart w:id="0" w:name="_heading=h.2bn6wsx" w:colFirst="0" w:colLast="0"/>
      <w:bookmarkEnd w:id="0"/>
      <w:r>
        <w:rPr>
          <w:b/>
          <w:smallCaps/>
          <w:sz w:val="36"/>
          <w:szCs w:val="36"/>
        </w:rPr>
        <w:t>SECURITY INCIDENT HANDLING PROCEDURE</w:t>
      </w:r>
    </w:p>
    <w:p w14:paraId="7E99E15F" w14:textId="77777777" w:rsidR="00B62185" w:rsidRDefault="002E441C">
      <w:pPr>
        <w:jc w:val="center"/>
        <w:rPr>
          <w:b/>
          <w:smallCaps/>
          <w:sz w:val="36"/>
          <w:szCs w:val="36"/>
        </w:rPr>
      </w:pPr>
      <w:r>
        <w:rPr>
          <w:b/>
          <w:smallCaps/>
          <w:sz w:val="36"/>
          <w:szCs w:val="36"/>
        </w:rPr>
        <w:br/>
        <w:t>FOR</w:t>
      </w:r>
    </w:p>
    <w:p w14:paraId="7067F6B7" w14:textId="77777777" w:rsidR="00B62185" w:rsidRDefault="002E441C">
      <w:pPr>
        <w:spacing w:before="240" w:after="240"/>
        <w:jc w:val="center"/>
        <w:rPr>
          <w:rFonts w:ascii="Times" w:eastAsia="Times" w:hAnsi="Times" w:cs="Times"/>
          <w:b/>
          <w:smallCaps/>
          <w:sz w:val="32"/>
          <w:szCs w:val="32"/>
        </w:rPr>
      </w:pPr>
      <w:r>
        <w:rPr>
          <w:rFonts w:ascii="Times" w:eastAsia="Times" w:hAnsi="Times" w:cs="Times"/>
          <w:b/>
          <w:smallCaps/>
          <w:sz w:val="32"/>
          <w:szCs w:val="32"/>
        </w:rPr>
        <w:t>COMBINED SYSTEM DEVELOPMENT SERVICES</w:t>
      </w:r>
    </w:p>
    <w:p w14:paraId="5F70B866" w14:textId="53B7D0AE" w:rsidR="00B62185" w:rsidRDefault="002E441C">
      <w:pPr>
        <w:spacing w:line="480" w:lineRule="auto"/>
        <w:jc w:val="center"/>
        <w:rPr>
          <w:rFonts w:ascii="Times" w:eastAsia="Times" w:hAnsi="Times" w:cs="Times"/>
          <w:b/>
          <w:smallCaps/>
          <w:sz w:val="32"/>
          <w:szCs w:val="32"/>
        </w:rPr>
      </w:pPr>
      <w:r>
        <w:rPr>
          <w:rFonts w:ascii="Times" w:eastAsia="Times" w:hAnsi="Times" w:cs="Times"/>
          <w:b/>
          <w:smallCaps/>
          <w:sz w:val="32"/>
          <w:szCs w:val="32"/>
        </w:rPr>
        <w:t xml:space="preserve">OF </w:t>
      </w:r>
    </w:p>
    <w:p w14:paraId="137DD5D4" w14:textId="7553BED3" w:rsidR="00B62185" w:rsidRPr="00654061" w:rsidRDefault="002E441C" w:rsidP="00654061">
      <w:pPr>
        <w:spacing w:line="480" w:lineRule="auto"/>
        <w:jc w:val="center"/>
        <w:rPr>
          <w:rFonts w:ascii="Times" w:hAnsi="Times" w:cs="Times"/>
          <w:b/>
          <w:sz w:val="32"/>
          <w:szCs w:val="32"/>
          <w:lang w:eastAsia="zh-TW"/>
        </w:rPr>
      </w:pPr>
      <w:r>
        <w:rPr>
          <w:rFonts w:ascii="Times" w:eastAsia="Times" w:hAnsi="Times" w:cs="Times"/>
          <w:b/>
          <w:smallCaps/>
          <w:sz w:val="40"/>
          <w:szCs w:val="40"/>
        </w:rPr>
        <w:t>self-certification system</w:t>
      </w:r>
      <w:r w:rsidR="0054114F">
        <w:rPr>
          <w:rFonts w:ascii="Times" w:eastAsia="Times" w:hAnsi="Times" w:cs="Times"/>
          <w:b/>
          <w:smallCaps/>
          <w:sz w:val="40"/>
          <w:szCs w:val="40"/>
        </w:rPr>
        <w:t xml:space="preserve"> (</w:t>
      </w:r>
      <w:r w:rsidR="006D63E5">
        <w:rPr>
          <w:rFonts w:ascii="Times" w:eastAsia="Times" w:hAnsi="Times" w:cs="Times"/>
          <w:b/>
          <w:smallCaps/>
          <w:sz w:val="40"/>
          <w:szCs w:val="40"/>
        </w:rPr>
        <w:t>LSCP</w:t>
      </w:r>
      <w:r w:rsidR="0054114F">
        <w:rPr>
          <w:rFonts w:ascii="Times" w:eastAsia="Times" w:hAnsi="Times" w:cs="Times"/>
          <w:b/>
          <w:smallCaps/>
          <w:sz w:val="40"/>
          <w:szCs w:val="40"/>
        </w:rPr>
        <w:t>)</w:t>
      </w:r>
    </w:p>
    <w:p w14:paraId="5D80E16F" w14:textId="77777777" w:rsidR="00B62185" w:rsidRDefault="002E441C">
      <w:pPr>
        <w:spacing w:line="480" w:lineRule="auto"/>
        <w:jc w:val="center"/>
        <w:rPr>
          <w:rFonts w:ascii="Times" w:eastAsia="Times" w:hAnsi="Times" w:cs="Times"/>
          <w:b/>
          <w:smallCaps/>
          <w:sz w:val="32"/>
          <w:szCs w:val="32"/>
        </w:rPr>
      </w:pPr>
      <w:r>
        <w:rPr>
          <w:rFonts w:ascii="Times" w:eastAsia="Times" w:hAnsi="Times" w:cs="Times"/>
          <w:b/>
          <w:smallCaps/>
          <w:sz w:val="32"/>
          <w:szCs w:val="32"/>
        </w:rPr>
        <w:t xml:space="preserve">FOR THE </w:t>
      </w:r>
    </w:p>
    <w:p w14:paraId="345551BE" w14:textId="77777777" w:rsidR="00B62185" w:rsidRDefault="002E441C">
      <w:pPr>
        <w:spacing w:line="480" w:lineRule="auto"/>
        <w:jc w:val="center"/>
        <w:rPr>
          <w:rFonts w:ascii="Times" w:eastAsia="Times" w:hAnsi="Times" w:cs="Times"/>
          <w:sz w:val="36"/>
          <w:szCs w:val="36"/>
        </w:rPr>
      </w:pPr>
      <w:r>
        <w:rPr>
          <w:rFonts w:ascii="Times" w:eastAsia="Times" w:hAnsi="Times" w:cs="Times"/>
          <w:b/>
          <w:smallCaps/>
          <w:sz w:val="32"/>
          <w:szCs w:val="32"/>
        </w:rPr>
        <w:t>BUILDINGS DEPARTMENT</w:t>
      </w:r>
    </w:p>
    <w:p w14:paraId="482DA783" w14:textId="77777777" w:rsidR="00B62185" w:rsidRDefault="002E441C">
      <w:pPr>
        <w:spacing w:before="240" w:after="240"/>
        <w:jc w:val="center"/>
        <w:rPr>
          <w:rFonts w:ascii="Times" w:eastAsia="Times" w:hAnsi="Times" w:cs="Times"/>
          <w:sz w:val="36"/>
          <w:szCs w:val="36"/>
        </w:rPr>
      </w:pPr>
      <w:r>
        <w:rPr>
          <w:rFonts w:ascii="Times" w:eastAsia="Times" w:hAnsi="Times" w:cs="Times"/>
          <w:sz w:val="36"/>
          <w:szCs w:val="36"/>
        </w:rPr>
        <w:t xml:space="preserve"> </w:t>
      </w:r>
    </w:p>
    <w:p w14:paraId="1A801CFE" w14:textId="164040EE" w:rsidR="00B62185" w:rsidRDefault="002E441C">
      <w:pPr>
        <w:spacing w:before="240" w:after="240"/>
        <w:jc w:val="center"/>
        <w:rPr>
          <w:rFonts w:ascii="Times" w:eastAsia="Times" w:hAnsi="Times" w:cs="Times"/>
          <w:sz w:val="26"/>
          <w:szCs w:val="26"/>
        </w:rPr>
      </w:pPr>
      <w:r>
        <w:rPr>
          <w:rFonts w:ascii="Times" w:eastAsia="Times" w:hAnsi="Times" w:cs="Times"/>
          <w:sz w:val="26"/>
          <w:szCs w:val="26"/>
        </w:rPr>
        <w:t>Version: 0.</w:t>
      </w:r>
      <w:r w:rsidR="006D63E5">
        <w:rPr>
          <w:rFonts w:ascii="Times" w:eastAsia="Times" w:hAnsi="Times" w:cs="Times"/>
          <w:sz w:val="26"/>
          <w:szCs w:val="26"/>
        </w:rPr>
        <w:t>3</w:t>
      </w:r>
    </w:p>
    <w:p w14:paraId="3FE4EBEE" w14:textId="77777777" w:rsidR="00B62185" w:rsidRDefault="00B62185"/>
    <w:p w14:paraId="4C3BD104" w14:textId="2BCF1F9B" w:rsidR="00B62185" w:rsidRDefault="006D63E5">
      <w:pPr>
        <w:jc w:val="center"/>
        <w:rPr>
          <w:b/>
        </w:rPr>
      </w:pPr>
      <w:r>
        <w:rPr>
          <w:b/>
        </w:rPr>
        <w:t>Jan 2025</w:t>
      </w:r>
    </w:p>
    <w:p w14:paraId="2DCE7234" w14:textId="77777777" w:rsidR="00B62185" w:rsidRDefault="00B62185"/>
    <w:p w14:paraId="63FFF002" w14:textId="77777777" w:rsidR="00B62185" w:rsidRDefault="002E441C">
      <w:pPr>
        <w:jc w:val="center"/>
      </w:pPr>
      <w:r>
        <w:t>© The Government of the Hong Kong Special Administrative Region</w:t>
      </w:r>
    </w:p>
    <w:p w14:paraId="6CA762A0" w14:textId="77777777" w:rsidR="00B62185" w:rsidRDefault="00B62185"/>
    <w:p w14:paraId="6C7F9586" w14:textId="77777777" w:rsidR="00B62185" w:rsidRDefault="002E441C">
      <w:pPr>
        <w:pBdr>
          <w:top w:val="nil"/>
          <w:left w:val="nil"/>
          <w:bottom w:val="nil"/>
          <w:right w:val="nil"/>
          <w:between w:val="nil"/>
        </w:pBdr>
        <w:spacing w:before="180" w:after="180"/>
        <w:jc w:val="center"/>
        <w:rPr>
          <w:color w:val="000000"/>
        </w:rPr>
      </w:pPr>
      <w:r>
        <w:rPr>
          <w:color w:val="000000"/>
        </w:rPr>
        <w:t>The contents of this document remain the property of and may not be reproduced in whole or in part without the express permission of the Government of the HKSAR.</w:t>
      </w:r>
    </w:p>
    <w:p w14:paraId="75982A31" w14:textId="77777777" w:rsidR="00B62185" w:rsidRDefault="002E441C">
      <w:r>
        <w:br w:type="page"/>
      </w:r>
    </w:p>
    <w:p w14:paraId="69978505" w14:textId="77777777" w:rsidR="00B62185" w:rsidRDefault="00B62185">
      <w:pPr>
        <w:ind w:right="389"/>
        <w:jc w:val="center"/>
      </w:pPr>
    </w:p>
    <w:tbl>
      <w:tblPr>
        <w:tblStyle w:val="a8"/>
        <w:tblW w:w="7640" w:type="dxa"/>
        <w:tblInd w:w="720" w:type="dxa"/>
        <w:tblBorders>
          <w:top w:val="single" w:sz="12" w:space="0" w:color="000000"/>
          <w:left w:val="single" w:sz="12" w:space="0" w:color="000000"/>
          <w:bottom w:val="single" w:sz="12" w:space="0" w:color="000000"/>
          <w:right w:val="single" w:sz="12" w:space="0" w:color="000000"/>
          <w:insideH w:val="single" w:sz="6" w:space="0" w:color="000000"/>
          <w:insideV w:val="single" w:sz="4" w:space="0" w:color="000000"/>
        </w:tblBorders>
        <w:tblLayout w:type="fixed"/>
        <w:tblLook w:val="0000" w:firstRow="0" w:lastRow="0" w:firstColumn="0" w:lastColumn="0" w:noHBand="0" w:noVBand="0"/>
      </w:tblPr>
      <w:tblGrid>
        <w:gridCol w:w="1430"/>
        <w:gridCol w:w="6210"/>
      </w:tblGrid>
      <w:tr w:rsidR="00B62185" w14:paraId="794D4324" w14:textId="77777777">
        <w:trPr>
          <w:cantSplit/>
          <w:trHeight w:val="600"/>
        </w:trPr>
        <w:tc>
          <w:tcPr>
            <w:tcW w:w="7640" w:type="dxa"/>
            <w:gridSpan w:val="2"/>
            <w:tcBorders>
              <w:top w:val="single" w:sz="12" w:space="0" w:color="000000"/>
              <w:left w:val="single" w:sz="12" w:space="0" w:color="000000"/>
              <w:bottom w:val="single" w:sz="6" w:space="0" w:color="000000"/>
              <w:right w:val="single" w:sz="12" w:space="0" w:color="000000"/>
            </w:tcBorders>
          </w:tcPr>
          <w:p w14:paraId="74D70E52" w14:textId="77777777" w:rsidR="00B62185" w:rsidRDefault="002E441C">
            <w:pPr>
              <w:spacing w:before="120"/>
              <w:jc w:val="center"/>
              <w:rPr>
                <w:b/>
                <w:sz w:val="26"/>
                <w:szCs w:val="26"/>
              </w:rPr>
            </w:pPr>
            <w:r>
              <w:rPr>
                <w:b/>
                <w:sz w:val="26"/>
                <w:szCs w:val="26"/>
              </w:rPr>
              <w:t>Distribution</w:t>
            </w:r>
          </w:p>
        </w:tc>
      </w:tr>
      <w:tr w:rsidR="00B62185" w14:paraId="14D3A127" w14:textId="77777777">
        <w:trPr>
          <w:cantSplit/>
          <w:trHeight w:val="480"/>
        </w:trPr>
        <w:tc>
          <w:tcPr>
            <w:tcW w:w="1430" w:type="dxa"/>
            <w:tcBorders>
              <w:top w:val="single" w:sz="6" w:space="0" w:color="000000"/>
              <w:left w:val="single" w:sz="12" w:space="0" w:color="000000"/>
              <w:bottom w:val="single" w:sz="6" w:space="0" w:color="000000"/>
              <w:right w:val="single" w:sz="6" w:space="0" w:color="000000"/>
            </w:tcBorders>
          </w:tcPr>
          <w:p w14:paraId="2415B6E3" w14:textId="77777777" w:rsidR="00B62185" w:rsidRDefault="002E441C">
            <w:pPr>
              <w:spacing w:before="120"/>
              <w:jc w:val="center"/>
            </w:pPr>
            <w:r>
              <w:t>Copy No.</w:t>
            </w:r>
          </w:p>
        </w:tc>
        <w:tc>
          <w:tcPr>
            <w:tcW w:w="6210" w:type="dxa"/>
            <w:tcBorders>
              <w:top w:val="single" w:sz="6" w:space="0" w:color="000000"/>
              <w:left w:val="single" w:sz="6" w:space="0" w:color="000000"/>
              <w:bottom w:val="single" w:sz="6" w:space="0" w:color="000000"/>
              <w:right w:val="single" w:sz="12" w:space="0" w:color="000000"/>
            </w:tcBorders>
          </w:tcPr>
          <w:p w14:paraId="7015F136" w14:textId="77777777" w:rsidR="00B62185" w:rsidRDefault="002E441C">
            <w:pPr>
              <w:spacing w:before="120"/>
              <w:ind w:left="100"/>
              <w:jc w:val="center"/>
            </w:pPr>
            <w:r>
              <w:t>Holder</w:t>
            </w:r>
          </w:p>
        </w:tc>
      </w:tr>
      <w:tr w:rsidR="00B62185" w14:paraId="031AFD8D" w14:textId="77777777">
        <w:trPr>
          <w:cantSplit/>
        </w:trPr>
        <w:tc>
          <w:tcPr>
            <w:tcW w:w="1430" w:type="dxa"/>
            <w:tcBorders>
              <w:top w:val="single" w:sz="6" w:space="0" w:color="000000"/>
              <w:left w:val="single" w:sz="12" w:space="0" w:color="000000"/>
              <w:bottom w:val="nil"/>
              <w:right w:val="single" w:sz="6" w:space="0" w:color="000000"/>
            </w:tcBorders>
          </w:tcPr>
          <w:p w14:paraId="15DA0473" w14:textId="77777777" w:rsidR="00B62185" w:rsidRDefault="002E441C">
            <w:pPr>
              <w:spacing w:before="60" w:after="60"/>
              <w:ind w:hanging="964"/>
              <w:jc w:val="center"/>
            </w:pPr>
            <w:r>
              <w:t>1</w:t>
            </w:r>
          </w:p>
        </w:tc>
        <w:tc>
          <w:tcPr>
            <w:tcW w:w="6210" w:type="dxa"/>
            <w:tcBorders>
              <w:top w:val="single" w:sz="6" w:space="0" w:color="000000"/>
              <w:left w:val="single" w:sz="6" w:space="0" w:color="000000"/>
              <w:bottom w:val="nil"/>
              <w:right w:val="single" w:sz="12" w:space="0" w:color="000000"/>
            </w:tcBorders>
          </w:tcPr>
          <w:p w14:paraId="67E97ADA" w14:textId="77777777" w:rsidR="00B62185" w:rsidRDefault="002E441C">
            <w:pPr>
              <w:spacing w:before="60" w:after="60"/>
              <w:ind w:left="100" w:right="389"/>
              <w:jc w:val="center"/>
            </w:pPr>
            <w:r>
              <w:t>Buildings Department</w:t>
            </w:r>
          </w:p>
        </w:tc>
      </w:tr>
      <w:tr w:rsidR="00B62185" w14:paraId="25569601" w14:textId="77777777">
        <w:trPr>
          <w:cantSplit/>
        </w:trPr>
        <w:tc>
          <w:tcPr>
            <w:tcW w:w="1430" w:type="dxa"/>
            <w:tcBorders>
              <w:top w:val="single" w:sz="6" w:space="0" w:color="000000"/>
              <w:left w:val="single" w:sz="12" w:space="0" w:color="000000"/>
              <w:bottom w:val="single" w:sz="12" w:space="0" w:color="000000"/>
              <w:right w:val="single" w:sz="6" w:space="0" w:color="000000"/>
            </w:tcBorders>
          </w:tcPr>
          <w:p w14:paraId="3D7DC378" w14:textId="77777777" w:rsidR="00B62185" w:rsidRDefault="002E441C">
            <w:pPr>
              <w:spacing w:before="60" w:after="60"/>
              <w:ind w:hanging="964"/>
              <w:jc w:val="center"/>
            </w:pPr>
            <w:r>
              <w:t>2</w:t>
            </w:r>
          </w:p>
        </w:tc>
        <w:tc>
          <w:tcPr>
            <w:tcW w:w="6210" w:type="dxa"/>
            <w:tcBorders>
              <w:top w:val="single" w:sz="6" w:space="0" w:color="000000"/>
              <w:left w:val="single" w:sz="6" w:space="0" w:color="000000"/>
              <w:bottom w:val="single" w:sz="12" w:space="0" w:color="000000"/>
              <w:right w:val="single" w:sz="12" w:space="0" w:color="000000"/>
            </w:tcBorders>
          </w:tcPr>
          <w:p w14:paraId="1CC0A3BF" w14:textId="77777777" w:rsidR="00B62185" w:rsidRDefault="002E441C">
            <w:pPr>
              <w:spacing w:before="60" w:after="60"/>
              <w:ind w:left="100" w:right="389"/>
              <w:jc w:val="center"/>
            </w:pPr>
            <w:r>
              <w:rPr>
                <w:rFonts w:ascii="Times" w:eastAsia="Times" w:hAnsi="Times" w:cs="Times"/>
              </w:rPr>
              <w:t>Master Concept Limited (MC)</w:t>
            </w:r>
          </w:p>
        </w:tc>
      </w:tr>
    </w:tbl>
    <w:p w14:paraId="05C56003" w14:textId="77777777" w:rsidR="00B62185" w:rsidRDefault="00B62185">
      <w:pPr>
        <w:ind w:right="389"/>
        <w:rPr>
          <w:b/>
          <w:u w:val="single"/>
        </w:rPr>
      </w:pPr>
    </w:p>
    <w:p w14:paraId="0000F6AF" w14:textId="77777777" w:rsidR="00B62185" w:rsidRDefault="00B62185">
      <w:pPr>
        <w:ind w:right="389"/>
        <w:rPr>
          <w:b/>
          <w:u w:val="single"/>
        </w:rPr>
      </w:pPr>
    </w:p>
    <w:p w14:paraId="400455C4" w14:textId="77777777" w:rsidR="00B62185" w:rsidRDefault="00B62185">
      <w:pPr>
        <w:ind w:right="389"/>
        <w:rPr>
          <w:b/>
          <w:u w:val="single"/>
        </w:rPr>
      </w:pPr>
    </w:p>
    <w:p w14:paraId="015B10E8" w14:textId="77777777" w:rsidR="00B62185" w:rsidRDefault="00B62185">
      <w:pPr>
        <w:ind w:right="389"/>
        <w:rPr>
          <w:b/>
          <w:u w:val="single"/>
        </w:rPr>
      </w:pPr>
    </w:p>
    <w:p w14:paraId="1DA4474F" w14:textId="77777777" w:rsidR="00B62185" w:rsidRDefault="00B62185">
      <w:pPr>
        <w:ind w:right="389"/>
        <w:rPr>
          <w:b/>
          <w:u w:val="single"/>
        </w:rPr>
      </w:pPr>
    </w:p>
    <w:p w14:paraId="42506FED" w14:textId="77777777" w:rsidR="00B62185" w:rsidRDefault="00B62185">
      <w:pPr>
        <w:ind w:right="389"/>
        <w:rPr>
          <w:b/>
          <w:u w:val="single"/>
        </w:rPr>
      </w:pPr>
    </w:p>
    <w:p w14:paraId="22E2AE5B" w14:textId="77777777" w:rsidR="00B62185" w:rsidRDefault="00B62185">
      <w:pPr>
        <w:ind w:right="389"/>
        <w:rPr>
          <w:b/>
          <w:u w:val="single"/>
        </w:rPr>
      </w:pPr>
    </w:p>
    <w:p w14:paraId="6D478D5B" w14:textId="77777777" w:rsidR="00B62185" w:rsidRDefault="00B62185">
      <w:pPr>
        <w:ind w:right="389"/>
        <w:rPr>
          <w:b/>
          <w:u w:val="single"/>
        </w:rPr>
      </w:pPr>
    </w:p>
    <w:p w14:paraId="6D06D404" w14:textId="77777777" w:rsidR="00B62185" w:rsidRDefault="00B62185">
      <w:pPr>
        <w:ind w:right="389"/>
        <w:rPr>
          <w:b/>
          <w:u w:val="single"/>
        </w:rPr>
      </w:pPr>
    </w:p>
    <w:p w14:paraId="3A009650" w14:textId="77777777" w:rsidR="00B62185" w:rsidRDefault="00B62185">
      <w:pPr>
        <w:ind w:right="389"/>
        <w:rPr>
          <w:b/>
          <w:u w:val="single"/>
        </w:rPr>
      </w:pPr>
    </w:p>
    <w:p w14:paraId="43935474" w14:textId="77777777" w:rsidR="00B62185" w:rsidRDefault="00B62185">
      <w:pPr>
        <w:ind w:right="389"/>
        <w:rPr>
          <w:b/>
          <w:u w:val="single"/>
        </w:rPr>
      </w:pPr>
    </w:p>
    <w:p w14:paraId="061BB45F" w14:textId="77777777" w:rsidR="00B62185" w:rsidRDefault="00B62185">
      <w:pPr>
        <w:ind w:right="389"/>
        <w:rPr>
          <w:b/>
          <w:u w:val="single"/>
        </w:rPr>
      </w:pPr>
    </w:p>
    <w:p w14:paraId="6FE345E6" w14:textId="77777777" w:rsidR="00B62185" w:rsidRDefault="00B62185">
      <w:pPr>
        <w:ind w:right="389"/>
        <w:rPr>
          <w:b/>
          <w:u w:val="single"/>
        </w:rPr>
      </w:pPr>
    </w:p>
    <w:p w14:paraId="7CFD7AE4" w14:textId="77777777" w:rsidR="00B62185" w:rsidRDefault="00B62185">
      <w:pPr>
        <w:ind w:right="389"/>
        <w:rPr>
          <w:b/>
          <w:u w:val="single"/>
        </w:rPr>
      </w:pPr>
    </w:p>
    <w:p w14:paraId="2360843A" w14:textId="77777777" w:rsidR="00B62185" w:rsidRDefault="00B62185">
      <w:pPr>
        <w:ind w:right="389"/>
        <w:rPr>
          <w:b/>
          <w:u w:val="single"/>
        </w:rPr>
      </w:pPr>
    </w:p>
    <w:p w14:paraId="48BD613D" w14:textId="77777777" w:rsidR="00B62185" w:rsidRDefault="00B62185">
      <w:pPr>
        <w:ind w:right="389"/>
        <w:rPr>
          <w:b/>
          <w:u w:val="single"/>
        </w:rPr>
      </w:pPr>
    </w:p>
    <w:p w14:paraId="24483588" w14:textId="77777777" w:rsidR="00B62185" w:rsidRDefault="00B62185">
      <w:pPr>
        <w:ind w:right="389"/>
        <w:rPr>
          <w:b/>
          <w:u w:val="single"/>
        </w:rPr>
      </w:pPr>
    </w:p>
    <w:p w14:paraId="013A6A1E" w14:textId="77777777" w:rsidR="00B62185" w:rsidRDefault="00B62185">
      <w:pPr>
        <w:ind w:right="389"/>
        <w:rPr>
          <w:b/>
          <w:u w:val="single"/>
        </w:rPr>
      </w:pPr>
    </w:p>
    <w:p w14:paraId="3905ADDB" w14:textId="77777777" w:rsidR="00B62185" w:rsidRDefault="00B62185">
      <w:pPr>
        <w:ind w:right="389"/>
        <w:rPr>
          <w:b/>
          <w:u w:val="single"/>
        </w:rPr>
      </w:pPr>
    </w:p>
    <w:p w14:paraId="29EB83CD" w14:textId="77777777" w:rsidR="00B62185" w:rsidRDefault="00B62185">
      <w:pPr>
        <w:ind w:right="389"/>
        <w:rPr>
          <w:b/>
          <w:u w:val="single"/>
        </w:rPr>
      </w:pPr>
    </w:p>
    <w:p w14:paraId="4B2C1B3A" w14:textId="77777777" w:rsidR="00B62185" w:rsidRDefault="00B62185">
      <w:pPr>
        <w:ind w:right="389"/>
        <w:rPr>
          <w:b/>
          <w:u w:val="single"/>
        </w:rPr>
      </w:pPr>
    </w:p>
    <w:p w14:paraId="761D4C0B" w14:textId="77777777" w:rsidR="00B62185" w:rsidRDefault="00B62185">
      <w:pPr>
        <w:ind w:right="389"/>
        <w:rPr>
          <w:b/>
          <w:u w:val="single"/>
        </w:rPr>
      </w:pPr>
    </w:p>
    <w:p w14:paraId="5CFB493D" w14:textId="77777777" w:rsidR="00B62185" w:rsidRDefault="00B62185">
      <w:pPr>
        <w:ind w:right="389"/>
        <w:rPr>
          <w:b/>
          <w:u w:val="single"/>
        </w:rPr>
      </w:pPr>
    </w:p>
    <w:p w14:paraId="2F35A41E" w14:textId="77777777" w:rsidR="00B62185" w:rsidRDefault="00B62185">
      <w:pPr>
        <w:ind w:right="389"/>
        <w:rPr>
          <w:b/>
          <w:u w:val="single"/>
        </w:rPr>
      </w:pPr>
    </w:p>
    <w:p w14:paraId="37E5EF83" w14:textId="77777777" w:rsidR="00B62185" w:rsidRDefault="00B62185">
      <w:pPr>
        <w:ind w:right="389"/>
        <w:rPr>
          <w:b/>
          <w:u w:val="single"/>
        </w:rPr>
      </w:pPr>
    </w:p>
    <w:p w14:paraId="0B223B8D" w14:textId="77777777" w:rsidR="00B62185" w:rsidRDefault="00B62185">
      <w:pPr>
        <w:ind w:right="389"/>
        <w:rPr>
          <w:b/>
          <w:u w:val="single"/>
        </w:rPr>
      </w:pPr>
    </w:p>
    <w:p w14:paraId="3B534439" w14:textId="77777777" w:rsidR="00B62185" w:rsidRDefault="00B62185">
      <w:pPr>
        <w:ind w:right="389"/>
        <w:rPr>
          <w:b/>
          <w:u w:val="single"/>
        </w:rPr>
      </w:pPr>
    </w:p>
    <w:p w14:paraId="046D1ACC" w14:textId="77777777" w:rsidR="00B62185" w:rsidRDefault="00B62185">
      <w:pPr>
        <w:ind w:right="389"/>
        <w:rPr>
          <w:b/>
          <w:u w:val="single"/>
        </w:rPr>
      </w:pPr>
    </w:p>
    <w:p w14:paraId="68A9C0A6" w14:textId="77777777" w:rsidR="00B62185" w:rsidRDefault="00B62185">
      <w:pPr>
        <w:ind w:right="389"/>
        <w:rPr>
          <w:b/>
          <w:u w:val="single"/>
        </w:rPr>
      </w:pPr>
    </w:p>
    <w:p w14:paraId="53509784" w14:textId="77777777" w:rsidR="00B62185" w:rsidRDefault="00B62185">
      <w:pPr>
        <w:ind w:right="389"/>
        <w:rPr>
          <w:b/>
          <w:u w:val="single"/>
        </w:rPr>
      </w:pPr>
    </w:p>
    <w:p w14:paraId="55D17C6B" w14:textId="77777777" w:rsidR="00B62185" w:rsidRDefault="00B62185">
      <w:pPr>
        <w:ind w:right="389"/>
        <w:rPr>
          <w:b/>
          <w:u w:val="single"/>
        </w:rPr>
      </w:pPr>
    </w:p>
    <w:p w14:paraId="609EEA10" w14:textId="77777777" w:rsidR="00B62185" w:rsidRDefault="00B62185">
      <w:pPr>
        <w:ind w:right="389"/>
        <w:rPr>
          <w:b/>
          <w:u w:val="single"/>
        </w:rPr>
      </w:pPr>
    </w:p>
    <w:p w14:paraId="4B8655CF" w14:textId="77777777" w:rsidR="00B62185" w:rsidRDefault="002E441C">
      <w:pPr>
        <w:rPr>
          <w:b/>
          <w:u w:val="single"/>
        </w:rPr>
      </w:pPr>
      <w:r>
        <w:br w:type="page"/>
      </w:r>
    </w:p>
    <w:tbl>
      <w:tblPr>
        <w:tblStyle w:val="a9"/>
        <w:tblW w:w="9091"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4" w:space="0" w:color="000000"/>
        </w:tblBorders>
        <w:tblLayout w:type="fixed"/>
        <w:tblLook w:val="0000" w:firstRow="0" w:lastRow="0" w:firstColumn="0" w:lastColumn="0" w:noHBand="0" w:noVBand="0"/>
      </w:tblPr>
      <w:tblGrid>
        <w:gridCol w:w="1080"/>
        <w:gridCol w:w="3031"/>
        <w:gridCol w:w="1559"/>
        <w:gridCol w:w="1134"/>
        <w:gridCol w:w="2287"/>
      </w:tblGrid>
      <w:tr w:rsidR="00B62185" w14:paraId="5F4CA895" w14:textId="77777777">
        <w:trPr>
          <w:cantSplit/>
          <w:trHeight w:val="720"/>
        </w:trPr>
        <w:tc>
          <w:tcPr>
            <w:tcW w:w="9091" w:type="dxa"/>
            <w:gridSpan w:val="5"/>
            <w:tcBorders>
              <w:top w:val="single" w:sz="6" w:space="0" w:color="000000"/>
              <w:left w:val="single" w:sz="12" w:space="0" w:color="000000"/>
              <w:bottom w:val="single" w:sz="6" w:space="0" w:color="000000"/>
              <w:right w:val="single" w:sz="6" w:space="0" w:color="000000"/>
            </w:tcBorders>
          </w:tcPr>
          <w:p w14:paraId="7B96B28C" w14:textId="77777777" w:rsidR="00B62185" w:rsidRDefault="002E441C">
            <w:pPr>
              <w:tabs>
                <w:tab w:val="left" w:pos="3373"/>
                <w:tab w:val="right" w:pos="9185"/>
              </w:tabs>
              <w:spacing w:before="180"/>
              <w:jc w:val="center"/>
              <w:rPr>
                <w:b/>
                <w:sz w:val="16"/>
                <w:szCs w:val="16"/>
              </w:rPr>
            </w:pPr>
            <w:r>
              <w:rPr>
                <w:b/>
                <w:sz w:val="16"/>
                <w:szCs w:val="16"/>
              </w:rPr>
              <w:lastRenderedPageBreak/>
              <w:t>Amendment History</w:t>
            </w:r>
          </w:p>
        </w:tc>
      </w:tr>
      <w:tr w:rsidR="00B62185" w14:paraId="599E5DC5" w14:textId="77777777">
        <w:trPr>
          <w:cantSplit/>
          <w:trHeight w:val="720"/>
        </w:trPr>
        <w:tc>
          <w:tcPr>
            <w:tcW w:w="1080" w:type="dxa"/>
            <w:tcBorders>
              <w:top w:val="single" w:sz="6" w:space="0" w:color="000000"/>
              <w:left w:val="single" w:sz="12" w:space="0" w:color="000000"/>
              <w:bottom w:val="single" w:sz="6" w:space="0" w:color="000000"/>
              <w:right w:val="single" w:sz="6" w:space="0" w:color="000000"/>
            </w:tcBorders>
          </w:tcPr>
          <w:p w14:paraId="1AEC428F" w14:textId="77777777" w:rsidR="00B62185" w:rsidRDefault="002E441C">
            <w:pPr>
              <w:spacing w:before="60"/>
              <w:jc w:val="center"/>
              <w:rPr>
                <w:b/>
                <w:sz w:val="16"/>
                <w:szCs w:val="16"/>
              </w:rPr>
            </w:pPr>
            <w:r>
              <w:rPr>
                <w:b/>
                <w:sz w:val="16"/>
                <w:szCs w:val="16"/>
              </w:rPr>
              <w:t>Change Number</w:t>
            </w:r>
          </w:p>
        </w:tc>
        <w:tc>
          <w:tcPr>
            <w:tcW w:w="3031" w:type="dxa"/>
            <w:tcBorders>
              <w:top w:val="single" w:sz="6" w:space="0" w:color="000000"/>
              <w:left w:val="single" w:sz="6" w:space="0" w:color="000000"/>
              <w:bottom w:val="single" w:sz="6" w:space="0" w:color="000000"/>
              <w:right w:val="single" w:sz="6" w:space="0" w:color="000000"/>
            </w:tcBorders>
          </w:tcPr>
          <w:p w14:paraId="74C22709" w14:textId="77777777" w:rsidR="00B62185" w:rsidRDefault="002E441C">
            <w:pPr>
              <w:spacing w:before="180"/>
              <w:jc w:val="center"/>
              <w:rPr>
                <w:b/>
                <w:sz w:val="16"/>
                <w:szCs w:val="16"/>
              </w:rPr>
            </w:pPr>
            <w:r>
              <w:rPr>
                <w:b/>
                <w:sz w:val="16"/>
                <w:szCs w:val="16"/>
              </w:rPr>
              <w:t>Revision Description</w:t>
            </w:r>
          </w:p>
        </w:tc>
        <w:tc>
          <w:tcPr>
            <w:tcW w:w="1559" w:type="dxa"/>
            <w:tcBorders>
              <w:top w:val="single" w:sz="6" w:space="0" w:color="000000"/>
              <w:left w:val="single" w:sz="6" w:space="0" w:color="000000"/>
              <w:bottom w:val="single" w:sz="6" w:space="0" w:color="000000"/>
              <w:right w:val="single" w:sz="6" w:space="0" w:color="000000"/>
            </w:tcBorders>
          </w:tcPr>
          <w:p w14:paraId="57608239" w14:textId="77777777" w:rsidR="00B62185" w:rsidRDefault="002E441C">
            <w:pPr>
              <w:tabs>
                <w:tab w:val="left" w:pos="3373"/>
                <w:tab w:val="right" w:pos="9185"/>
              </w:tabs>
              <w:spacing w:before="60"/>
              <w:jc w:val="center"/>
              <w:rPr>
                <w:b/>
                <w:sz w:val="16"/>
                <w:szCs w:val="16"/>
              </w:rPr>
            </w:pPr>
            <w:r>
              <w:rPr>
                <w:b/>
                <w:sz w:val="16"/>
                <w:szCs w:val="16"/>
              </w:rPr>
              <w:t>Pages Affected on Respective Version</w:t>
            </w:r>
          </w:p>
        </w:tc>
        <w:tc>
          <w:tcPr>
            <w:tcW w:w="1134" w:type="dxa"/>
            <w:tcBorders>
              <w:top w:val="single" w:sz="6" w:space="0" w:color="000000"/>
              <w:left w:val="single" w:sz="6" w:space="0" w:color="000000"/>
              <w:bottom w:val="single" w:sz="6" w:space="0" w:color="000000"/>
              <w:right w:val="single" w:sz="6" w:space="0" w:color="000000"/>
            </w:tcBorders>
          </w:tcPr>
          <w:p w14:paraId="2C70AB96" w14:textId="77777777" w:rsidR="00B62185" w:rsidRDefault="002E441C">
            <w:pPr>
              <w:tabs>
                <w:tab w:val="left" w:pos="3373"/>
                <w:tab w:val="right" w:pos="9185"/>
              </w:tabs>
              <w:spacing w:before="60"/>
              <w:jc w:val="center"/>
              <w:rPr>
                <w:b/>
                <w:sz w:val="16"/>
                <w:szCs w:val="16"/>
              </w:rPr>
            </w:pPr>
            <w:r>
              <w:rPr>
                <w:b/>
                <w:sz w:val="16"/>
                <w:szCs w:val="16"/>
              </w:rPr>
              <w:t>Revision / Version Number</w:t>
            </w:r>
          </w:p>
        </w:tc>
        <w:tc>
          <w:tcPr>
            <w:tcW w:w="2287" w:type="dxa"/>
            <w:tcBorders>
              <w:top w:val="single" w:sz="6" w:space="0" w:color="000000"/>
              <w:left w:val="single" w:sz="6" w:space="0" w:color="000000"/>
              <w:bottom w:val="single" w:sz="6" w:space="0" w:color="000000"/>
              <w:right w:val="single" w:sz="6" w:space="0" w:color="000000"/>
            </w:tcBorders>
          </w:tcPr>
          <w:p w14:paraId="79735C06" w14:textId="77777777" w:rsidR="00B62185" w:rsidRDefault="002E441C">
            <w:pPr>
              <w:tabs>
                <w:tab w:val="left" w:pos="3373"/>
                <w:tab w:val="right" w:pos="9185"/>
              </w:tabs>
              <w:spacing w:before="180"/>
              <w:jc w:val="center"/>
              <w:rPr>
                <w:b/>
                <w:sz w:val="16"/>
                <w:szCs w:val="16"/>
              </w:rPr>
            </w:pPr>
            <w:r>
              <w:rPr>
                <w:b/>
                <w:sz w:val="16"/>
                <w:szCs w:val="16"/>
              </w:rPr>
              <w:t>Date</w:t>
            </w:r>
          </w:p>
        </w:tc>
      </w:tr>
      <w:tr w:rsidR="00B62185" w14:paraId="3F217817" w14:textId="77777777">
        <w:trPr>
          <w:cantSplit/>
          <w:trHeight w:val="482"/>
        </w:trPr>
        <w:tc>
          <w:tcPr>
            <w:tcW w:w="1080" w:type="dxa"/>
            <w:tcBorders>
              <w:top w:val="single" w:sz="6" w:space="0" w:color="000000"/>
              <w:left w:val="single" w:sz="12" w:space="0" w:color="000000"/>
              <w:right w:val="single" w:sz="6" w:space="0" w:color="000000"/>
            </w:tcBorders>
            <w:vAlign w:val="center"/>
          </w:tcPr>
          <w:p w14:paraId="2B8037B1" w14:textId="77777777" w:rsidR="00B62185" w:rsidRDefault="002E441C">
            <w:pPr>
              <w:tabs>
                <w:tab w:val="left" w:pos="3373"/>
                <w:tab w:val="right" w:pos="9185"/>
              </w:tabs>
              <w:jc w:val="center"/>
            </w:pPr>
            <w:r>
              <w:t>1</w:t>
            </w:r>
          </w:p>
        </w:tc>
        <w:tc>
          <w:tcPr>
            <w:tcW w:w="3031" w:type="dxa"/>
            <w:tcBorders>
              <w:top w:val="single" w:sz="6" w:space="0" w:color="000000"/>
              <w:left w:val="single" w:sz="6" w:space="0" w:color="000000"/>
              <w:right w:val="single" w:sz="6" w:space="0" w:color="000000"/>
            </w:tcBorders>
            <w:vAlign w:val="center"/>
          </w:tcPr>
          <w:p w14:paraId="70E55511" w14:textId="77777777" w:rsidR="00B62185" w:rsidRDefault="002E441C">
            <w:r>
              <w:t>1st draft</w:t>
            </w:r>
          </w:p>
        </w:tc>
        <w:tc>
          <w:tcPr>
            <w:tcW w:w="1559" w:type="dxa"/>
            <w:tcBorders>
              <w:top w:val="single" w:sz="6" w:space="0" w:color="000000"/>
              <w:left w:val="single" w:sz="6" w:space="0" w:color="000000"/>
              <w:right w:val="single" w:sz="6" w:space="0" w:color="000000"/>
            </w:tcBorders>
            <w:vAlign w:val="center"/>
          </w:tcPr>
          <w:p w14:paraId="28FD703A" w14:textId="77777777" w:rsidR="00B62185" w:rsidRDefault="002E441C">
            <w:pPr>
              <w:tabs>
                <w:tab w:val="left" w:pos="3373"/>
                <w:tab w:val="right" w:pos="9185"/>
              </w:tabs>
              <w:jc w:val="center"/>
            </w:pPr>
            <w:r>
              <w:t>All</w:t>
            </w:r>
          </w:p>
        </w:tc>
        <w:tc>
          <w:tcPr>
            <w:tcW w:w="1134" w:type="dxa"/>
            <w:tcBorders>
              <w:top w:val="single" w:sz="6" w:space="0" w:color="000000"/>
              <w:left w:val="single" w:sz="6" w:space="0" w:color="000000"/>
              <w:right w:val="single" w:sz="6" w:space="0" w:color="000000"/>
            </w:tcBorders>
            <w:vAlign w:val="center"/>
          </w:tcPr>
          <w:p w14:paraId="1DC72F13" w14:textId="77777777" w:rsidR="00B62185" w:rsidRDefault="002E441C">
            <w:pPr>
              <w:tabs>
                <w:tab w:val="left" w:pos="3373"/>
                <w:tab w:val="right" w:pos="9185"/>
              </w:tabs>
              <w:jc w:val="center"/>
            </w:pPr>
            <w:r>
              <w:t>0.1</w:t>
            </w:r>
          </w:p>
        </w:tc>
        <w:tc>
          <w:tcPr>
            <w:tcW w:w="2287" w:type="dxa"/>
            <w:tcBorders>
              <w:top w:val="single" w:sz="6" w:space="0" w:color="000000"/>
              <w:left w:val="single" w:sz="6" w:space="0" w:color="000000"/>
              <w:right w:val="single" w:sz="6" w:space="0" w:color="000000"/>
            </w:tcBorders>
            <w:vAlign w:val="center"/>
          </w:tcPr>
          <w:p w14:paraId="7D65A2BF" w14:textId="165CF710" w:rsidR="00B62185" w:rsidRDefault="002E441C">
            <w:pPr>
              <w:tabs>
                <w:tab w:val="left" w:pos="3373"/>
                <w:tab w:val="right" w:pos="9185"/>
              </w:tabs>
              <w:ind w:left="-19"/>
              <w:jc w:val="center"/>
            </w:pPr>
            <w:r>
              <w:t>7/11/</w:t>
            </w:r>
            <w:r w:rsidR="00254DF9">
              <w:rPr>
                <w:rFonts w:hint="eastAsia"/>
                <w:lang w:eastAsia="zh-TW"/>
              </w:rPr>
              <w:t>20</w:t>
            </w:r>
            <w:r>
              <w:t>24</w:t>
            </w:r>
          </w:p>
        </w:tc>
      </w:tr>
      <w:tr w:rsidR="00B62185" w14:paraId="718DD43D" w14:textId="77777777">
        <w:trPr>
          <w:cantSplit/>
          <w:trHeight w:val="482"/>
        </w:trPr>
        <w:tc>
          <w:tcPr>
            <w:tcW w:w="1080" w:type="dxa"/>
            <w:tcBorders>
              <w:left w:val="single" w:sz="12" w:space="0" w:color="000000"/>
              <w:right w:val="single" w:sz="6" w:space="0" w:color="000000"/>
            </w:tcBorders>
            <w:vAlign w:val="center"/>
          </w:tcPr>
          <w:p w14:paraId="0208EA31" w14:textId="4ED7A6CA" w:rsidR="00B62185" w:rsidRDefault="00254DF9">
            <w:pPr>
              <w:tabs>
                <w:tab w:val="left" w:pos="3373"/>
                <w:tab w:val="right" w:pos="9185"/>
              </w:tabs>
              <w:jc w:val="center"/>
              <w:rPr>
                <w:lang w:eastAsia="zh-TW"/>
              </w:rPr>
            </w:pPr>
            <w:ins w:id="1" w:author="CSA7" w:date="2024-11-07T17:25:00Z">
              <w:r>
                <w:rPr>
                  <w:rFonts w:hint="eastAsia"/>
                  <w:lang w:eastAsia="zh-TW"/>
                </w:rPr>
                <w:t>2</w:t>
              </w:r>
            </w:ins>
          </w:p>
        </w:tc>
        <w:tc>
          <w:tcPr>
            <w:tcW w:w="3031" w:type="dxa"/>
            <w:tcBorders>
              <w:left w:val="single" w:sz="6" w:space="0" w:color="000000"/>
              <w:right w:val="single" w:sz="6" w:space="0" w:color="000000"/>
            </w:tcBorders>
            <w:vAlign w:val="center"/>
          </w:tcPr>
          <w:p w14:paraId="7EA991B6" w14:textId="3ABF7753" w:rsidR="00C45EB0" w:rsidRDefault="00C45EB0" w:rsidP="00C45EB0">
            <w:pPr>
              <w:rPr>
                <w:lang w:eastAsia="zh-TW"/>
              </w:rPr>
            </w:pPr>
            <w:r>
              <w:rPr>
                <w:lang w:eastAsia="zh-TW"/>
              </w:rPr>
              <w:t>Incorporated relevant changes suggested by ITU except Table of Content</w:t>
            </w:r>
          </w:p>
          <w:p w14:paraId="2B0D197E" w14:textId="520F886E" w:rsidR="00B62185" w:rsidRDefault="00B62185">
            <w:pPr>
              <w:rPr>
                <w:lang w:eastAsia="zh-TW"/>
              </w:rPr>
            </w:pPr>
          </w:p>
        </w:tc>
        <w:tc>
          <w:tcPr>
            <w:tcW w:w="1559" w:type="dxa"/>
            <w:tcBorders>
              <w:left w:val="single" w:sz="6" w:space="0" w:color="000000"/>
              <w:right w:val="single" w:sz="6" w:space="0" w:color="000000"/>
            </w:tcBorders>
            <w:vAlign w:val="center"/>
          </w:tcPr>
          <w:p w14:paraId="3097B963" w14:textId="7740FC9A" w:rsidR="00B62185" w:rsidRDefault="00254DF9">
            <w:pPr>
              <w:tabs>
                <w:tab w:val="left" w:pos="3373"/>
                <w:tab w:val="right" w:pos="9185"/>
              </w:tabs>
              <w:jc w:val="center"/>
              <w:rPr>
                <w:lang w:eastAsia="zh-TW"/>
              </w:rPr>
            </w:pPr>
            <w:r>
              <w:rPr>
                <w:rFonts w:hint="eastAsia"/>
                <w:lang w:eastAsia="zh-TW"/>
              </w:rPr>
              <w:t>All</w:t>
            </w:r>
          </w:p>
        </w:tc>
        <w:tc>
          <w:tcPr>
            <w:tcW w:w="1134" w:type="dxa"/>
            <w:tcBorders>
              <w:left w:val="single" w:sz="6" w:space="0" w:color="000000"/>
              <w:right w:val="single" w:sz="6" w:space="0" w:color="000000"/>
            </w:tcBorders>
            <w:vAlign w:val="center"/>
          </w:tcPr>
          <w:p w14:paraId="47AFE7CD" w14:textId="589F55E1" w:rsidR="00B62185" w:rsidRDefault="00254DF9">
            <w:pPr>
              <w:tabs>
                <w:tab w:val="left" w:pos="3373"/>
                <w:tab w:val="right" w:pos="9185"/>
              </w:tabs>
              <w:jc w:val="center"/>
              <w:rPr>
                <w:lang w:eastAsia="zh-TW"/>
              </w:rPr>
            </w:pPr>
            <w:r>
              <w:rPr>
                <w:rFonts w:hint="eastAsia"/>
                <w:lang w:eastAsia="zh-TW"/>
              </w:rPr>
              <w:t>0.2</w:t>
            </w:r>
          </w:p>
        </w:tc>
        <w:tc>
          <w:tcPr>
            <w:tcW w:w="2287" w:type="dxa"/>
            <w:tcBorders>
              <w:left w:val="single" w:sz="6" w:space="0" w:color="000000"/>
              <w:right w:val="single" w:sz="6" w:space="0" w:color="000000"/>
            </w:tcBorders>
            <w:vAlign w:val="center"/>
          </w:tcPr>
          <w:p w14:paraId="425C7F56" w14:textId="058FAD35" w:rsidR="00B62185" w:rsidRDefault="000D0B1C" w:rsidP="00705C88">
            <w:pPr>
              <w:tabs>
                <w:tab w:val="left" w:pos="3373"/>
                <w:tab w:val="right" w:pos="9185"/>
              </w:tabs>
              <w:ind w:left="-19"/>
              <w:jc w:val="center"/>
              <w:rPr>
                <w:lang w:eastAsia="zh-TW"/>
              </w:rPr>
            </w:pPr>
            <w:r>
              <w:rPr>
                <w:lang w:eastAsia="zh-TW"/>
              </w:rPr>
              <w:t>1</w:t>
            </w:r>
            <w:r w:rsidR="00705C88">
              <w:rPr>
                <w:lang w:eastAsia="zh-TW"/>
              </w:rPr>
              <w:t>4</w:t>
            </w:r>
            <w:r w:rsidR="00254DF9">
              <w:rPr>
                <w:rFonts w:hint="eastAsia"/>
                <w:lang w:eastAsia="zh-TW"/>
              </w:rPr>
              <w:t>/11/2024</w:t>
            </w:r>
          </w:p>
        </w:tc>
      </w:tr>
      <w:tr w:rsidR="00B62185" w14:paraId="38D961E5" w14:textId="77777777">
        <w:trPr>
          <w:cantSplit/>
          <w:trHeight w:val="482"/>
        </w:trPr>
        <w:tc>
          <w:tcPr>
            <w:tcW w:w="1080" w:type="dxa"/>
            <w:tcBorders>
              <w:left w:val="single" w:sz="12" w:space="0" w:color="000000"/>
              <w:right w:val="single" w:sz="6" w:space="0" w:color="000000"/>
            </w:tcBorders>
            <w:vAlign w:val="center"/>
          </w:tcPr>
          <w:p w14:paraId="69142BBB" w14:textId="0D94174C" w:rsidR="00B62185" w:rsidRDefault="00C45EB0" w:rsidP="00C45EB0">
            <w:pPr>
              <w:tabs>
                <w:tab w:val="left" w:pos="3373"/>
                <w:tab w:val="right" w:pos="9185"/>
              </w:tabs>
              <w:jc w:val="center"/>
            </w:pPr>
            <w:r>
              <w:t>3</w:t>
            </w:r>
          </w:p>
        </w:tc>
        <w:tc>
          <w:tcPr>
            <w:tcW w:w="3031" w:type="dxa"/>
            <w:tcBorders>
              <w:left w:val="single" w:sz="6" w:space="0" w:color="000000"/>
              <w:right w:val="single" w:sz="6" w:space="0" w:color="000000"/>
            </w:tcBorders>
            <w:vAlign w:val="center"/>
          </w:tcPr>
          <w:p w14:paraId="1C0958ED" w14:textId="43E3AE85" w:rsidR="00C45EB0" w:rsidRDefault="00C45EB0" w:rsidP="00C45EB0">
            <w:pPr>
              <w:rPr>
                <w:lang w:eastAsia="zh-TW"/>
              </w:rPr>
            </w:pPr>
            <w:r>
              <w:rPr>
                <w:lang w:eastAsia="zh-TW"/>
              </w:rPr>
              <w:t>Rename Support Team Name</w:t>
            </w:r>
          </w:p>
          <w:p w14:paraId="45DEA3A3" w14:textId="562C4527" w:rsidR="00B62185" w:rsidRDefault="00B62185"/>
        </w:tc>
        <w:tc>
          <w:tcPr>
            <w:tcW w:w="1559" w:type="dxa"/>
            <w:tcBorders>
              <w:left w:val="single" w:sz="6" w:space="0" w:color="000000"/>
              <w:right w:val="single" w:sz="6" w:space="0" w:color="000000"/>
            </w:tcBorders>
            <w:vAlign w:val="center"/>
          </w:tcPr>
          <w:p w14:paraId="093883FA" w14:textId="65A19453" w:rsidR="00B62185" w:rsidRDefault="00C45EB0">
            <w:pPr>
              <w:tabs>
                <w:tab w:val="left" w:pos="3373"/>
                <w:tab w:val="right" w:pos="9185"/>
              </w:tabs>
              <w:jc w:val="center"/>
            </w:pPr>
            <w:r>
              <w:t>All</w:t>
            </w:r>
          </w:p>
        </w:tc>
        <w:tc>
          <w:tcPr>
            <w:tcW w:w="1134" w:type="dxa"/>
            <w:tcBorders>
              <w:left w:val="single" w:sz="6" w:space="0" w:color="000000"/>
              <w:right w:val="single" w:sz="6" w:space="0" w:color="000000"/>
            </w:tcBorders>
            <w:vAlign w:val="center"/>
          </w:tcPr>
          <w:p w14:paraId="582BC68A" w14:textId="48A8E03E" w:rsidR="00B62185" w:rsidRDefault="00C45EB0">
            <w:pPr>
              <w:tabs>
                <w:tab w:val="left" w:pos="3373"/>
                <w:tab w:val="right" w:pos="9185"/>
              </w:tabs>
              <w:jc w:val="center"/>
            </w:pPr>
            <w:r>
              <w:t>0.2.1</w:t>
            </w:r>
          </w:p>
        </w:tc>
        <w:tc>
          <w:tcPr>
            <w:tcW w:w="2287" w:type="dxa"/>
            <w:tcBorders>
              <w:left w:val="single" w:sz="6" w:space="0" w:color="000000"/>
              <w:right w:val="single" w:sz="6" w:space="0" w:color="000000"/>
            </w:tcBorders>
            <w:vAlign w:val="center"/>
          </w:tcPr>
          <w:p w14:paraId="226C893B" w14:textId="2F4A52D8" w:rsidR="00B62185" w:rsidRDefault="00C45EB0">
            <w:pPr>
              <w:tabs>
                <w:tab w:val="left" w:pos="3373"/>
                <w:tab w:val="right" w:pos="9185"/>
              </w:tabs>
              <w:ind w:left="-19"/>
              <w:jc w:val="center"/>
            </w:pPr>
            <w:r>
              <w:t>18/11/2024</w:t>
            </w:r>
          </w:p>
        </w:tc>
      </w:tr>
      <w:tr w:rsidR="00B62185" w14:paraId="5D7A4B38" w14:textId="77777777">
        <w:trPr>
          <w:cantSplit/>
        </w:trPr>
        <w:tc>
          <w:tcPr>
            <w:tcW w:w="1080" w:type="dxa"/>
            <w:tcBorders>
              <w:left w:val="single" w:sz="12" w:space="0" w:color="000000"/>
              <w:right w:val="single" w:sz="6" w:space="0" w:color="000000"/>
            </w:tcBorders>
            <w:vAlign w:val="center"/>
          </w:tcPr>
          <w:p w14:paraId="068D5048" w14:textId="4189D851" w:rsidR="00B62185" w:rsidRDefault="006D63E5">
            <w:pPr>
              <w:tabs>
                <w:tab w:val="left" w:pos="3373"/>
                <w:tab w:val="right" w:pos="9185"/>
              </w:tabs>
              <w:jc w:val="center"/>
            </w:pPr>
            <w:ins w:id="2" w:author="Rebecca Yue" w:date="2025-01-16T16:55:00Z">
              <w:r>
                <w:t>4</w:t>
              </w:r>
            </w:ins>
          </w:p>
        </w:tc>
        <w:tc>
          <w:tcPr>
            <w:tcW w:w="3031" w:type="dxa"/>
            <w:tcBorders>
              <w:left w:val="single" w:sz="6" w:space="0" w:color="000000"/>
              <w:right w:val="single" w:sz="6" w:space="0" w:color="000000"/>
            </w:tcBorders>
            <w:vAlign w:val="center"/>
          </w:tcPr>
          <w:p w14:paraId="764D9592" w14:textId="353A573D" w:rsidR="00B62185" w:rsidRDefault="006D63E5">
            <w:ins w:id="3" w:author="Rebecca Yue" w:date="2025-01-16T16:55:00Z">
              <w:r>
                <w:t>Rename SCS to LSCP</w:t>
              </w:r>
            </w:ins>
          </w:p>
        </w:tc>
        <w:tc>
          <w:tcPr>
            <w:tcW w:w="1559" w:type="dxa"/>
            <w:tcBorders>
              <w:left w:val="single" w:sz="6" w:space="0" w:color="000000"/>
              <w:right w:val="single" w:sz="6" w:space="0" w:color="000000"/>
            </w:tcBorders>
            <w:vAlign w:val="center"/>
          </w:tcPr>
          <w:p w14:paraId="197003D1" w14:textId="0B3464C8" w:rsidR="00B62185" w:rsidRDefault="006D63E5">
            <w:pPr>
              <w:tabs>
                <w:tab w:val="left" w:pos="3373"/>
                <w:tab w:val="right" w:pos="9185"/>
              </w:tabs>
              <w:jc w:val="center"/>
            </w:pPr>
            <w:ins w:id="4" w:author="Rebecca Yue" w:date="2025-01-16T16:55:00Z">
              <w:r>
                <w:t>All</w:t>
              </w:r>
            </w:ins>
          </w:p>
        </w:tc>
        <w:tc>
          <w:tcPr>
            <w:tcW w:w="1134" w:type="dxa"/>
            <w:tcBorders>
              <w:left w:val="single" w:sz="6" w:space="0" w:color="000000"/>
              <w:right w:val="single" w:sz="6" w:space="0" w:color="000000"/>
            </w:tcBorders>
            <w:vAlign w:val="center"/>
          </w:tcPr>
          <w:p w14:paraId="794F337A" w14:textId="654EDF54" w:rsidR="00B62185" w:rsidRDefault="006D63E5">
            <w:pPr>
              <w:tabs>
                <w:tab w:val="left" w:pos="3373"/>
                <w:tab w:val="right" w:pos="9185"/>
              </w:tabs>
              <w:jc w:val="center"/>
            </w:pPr>
            <w:ins w:id="5" w:author="Rebecca Yue" w:date="2025-01-16T16:54:00Z">
              <w:r>
                <w:t>0.3</w:t>
              </w:r>
            </w:ins>
          </w:p>
        </w:tc>
        <w:tc>
          <w:tcPr>
            <w:tcW w:w="2287" w:type="dxa"/>
            <w:tcBorders>
              <w:left w:val="single" w:sz="6" w:space="0" w:color="000000"/>
              <w:right w:val="single" w:sz="6" w:space="0" w:color="000000"/>
            </w:tcBorders>
            <w:vAlign w:val="center"/>
          </w:tcPr>
          <w:p w14:paraId="6E76C541" w14:textId="5B5D5737" w:rsidR="00B62185" w:rsidRDefault="006D63E5">
            <w:pPr>
              <w:tabs>
                <w:tab w:val="left" w:pos="3373"/>
                <w:tab w:val="right" w:pos="9185"/>
              </w:tabs>
              <w:ind w:left="-19"/>
              <w:jc w:val="center"/>
            </w:pPr>
            <w:ins w:id="6" w:author="Rebecca Yue" w:date="2025-01-16T16:54:00Z">
              <w:r>
                <w:t>16/01/2025</w:t>
              </w:r>
            </w:ins>
          </w:p>
        </w:tc>
      </w:tr>
      <w:tr w:rsidR="00B62185" w14:paraId="0CEF7766" w14:textId="77777777">
        <w:trPr>
          <w:cantSplit/>
        </w:trPr>
        <w:tc>
          <w:tcPr>
            <w:tcW w:w="1080" w:type="dxa"/>
            <w:tcBorders>
              <w:left w:val="single" w:sz="12" w:space="0" w:color="000000"/>
              <w:right w:val="single" w:sz="6" w:space="0" w:color="000000"/>
            </w:tcBorders>
          </w:tcPr>
          <w:p w14:paraId="37A47FE2" w14:textId="77777777" w:rsidR="00B62185" w:rsidRDefault="00B62185">
            <w:pPr>
              <w:tabs>
                <w:tab w:val="left" w:pos="3373"/>
                <w:tab w:val="right" w:pos="9185"/>
              </w:tabs>
              <w:jc w:val="center"/>
            </w:pPr>
          </w:p>
        </w:tc>
        <w:tc>
          <w:tcPr>
            <w:tcW w:w="3031" w:type="dxa"/>
            <w:tcBorders>
              <w:left w:val="single" w:sz="6" w:space="0" w:color="000000"/>
              <w:right w:val="single" w:sz="6" w:space="0" w:color="000000"/>
            </w:tcBorders>
          </w:tcPr>
          <w:p w14:paraId="3CCAC117" w14:textId="77777777" w:rsidR="00B62185" w:rsidRDefault="00B62185"/>
          <w:p w14:paraId="495E6DD7" w14:textId="77777777" w:rsidR="00B62185" w:rsidRDefault="00B62185"/>
        </w:tc>
        <w:tc>
          <w:tcPr>
            <w:tcW w:w="1559" w:type="dxa"/>
            <w:tcBorders>
              <w:left w:val="single" w:sz="6" w:space="0" w:color="000000"/>
              <w:right w:val="single" w:sz="6" w:space="0" w:color="000000"/>
            </w:tcBorders>
          </w:tcPr>
          <w:p w14:paraId="46A8ACD1" w14:textId="77777777" w:rsidR="00B62185" w:rsidRDefault="00B62185">
            <w:pPr>
              <w:tabs>
                <w:tab w:val="left" w:pos="3373"/>
                <w:tab w:val="right" w:pos="9185"/>
              </w:tabs>
            </w:pPr>
          </w:p>
        </w:tc>
        <w:tc>
          <w:tcPr>
            <w:tcW w:w="1134" w:type="dxa"/>
            <w:tcBorders>
              <w:left w:val="single" w:sz="6" w:space="0" w:color="000000"/>
              <w:right w:val="single" w:sz="6" w:space="0" w:color="000000"/>
            </w:tcBorders>
          </w:tcPr>
          <w:p w14:paraId="4FFAB45A" w14:textId="77777777" w:rsidR="00B62185" w:rsidRDefault="00B62185">
            <w:pPr>
              <w:tabs>
                <w:tab w:val="left" w:pos="3373"/>
                <w:tab w:val="right" w:pos="9185"/>
              </w:tabs>
            </w:pPr>
          </w:p>
        </w:tc>
        <w:tc>
          <w:tcPr>
            <w:tcW w:w="2287" w:type="dxa"/>
            <w:tcBorders>
              <w:left w:val="single" w:sz="6" w:space="0" w:color="000000"/>
              <w:right w:val="single" w:sz="6" w:space="0" w:color="000000"/>
            </w:tcBorders>
          </w:tcPr>
          <w:p w14:paraId="5FE5C626" w14:textId="77777777" w:rsidR="00B62185" w:rsidRDefault="00B62185">
            <w:pPr>
              <w:tabs>
                <w:tab w:val="left" w:pos="3373"/>
                <w:tab w:val="right" w:pos="9185"/>
              </w:tabs>
              <w:ind w:left="-19"/>
            </w:pPr>
          </w:p>
        </w:tc>
      </w:tr>
      <w:tr w:rsidR="00B62185" w14:paraId="43C8CF3F" w14:textId="77777777">
        <w:trPr>
          <w:cantSplit/>
        </w:trPr>
        <w:tc>
          <w:tcPr>
            <w:tcW w:w="1080" w:type="dxa"/>
            <w:tcBorders>
              <w:left w:val="single" w:sz="12" w:space="0" w:color="000000"/>
              <w:right w:val="single" w:sz="6" w:space="0" w:color="000000"/>
            </w:tcBorders>
          </w:tcPr>
          <w:p w14:paraId="59C4447E" w14:textId="77777777" w:rsidR="00B62185" w:rsidRDefault="00B62185">
            <w:pPr>
              <w:tabs>
                <w:tab w:val="left" w:pos="3373"/>
                <w:tab w:val="right" w:pos="9185"/>
              </w:tabs>
              <w:jc w:val="center"/>
            </w:pPr>
          </w:p>
        </w:tc>
        <w:tc>
          <w:tcPr>
            <w:tcW w:w="3031" w:type="dxa"/>
            <w:tcBorders>
              <w:left w:val="single" w:sz="6" w:space="0" w:color="000000"/>
              <w:right w:val="single" w:sz="6" w:space="0" w:color="000000"/>
            </w:tcBorders>
          </w:tcPr>
          <w:p w14:paraId="598477B4" w14:textId="77777777" w:rsidR="00B62185" w:rsidRDefault="00B62185"/>
          <w:p w14:paraId="49F11DBD" w14:textId="77777777" w:rsidR="00B62185" w:rsidRDefault="00B62185"/>
        </w:tc>
        <w:tc>
          <w:tcPr>
            <w:tcW w:w="1559" w:type="dxa"/>
            <w:tcBorders>
              <w:left w:val="single" w:sz="6" w:space="0" w:color="000000"/>
              <w:right w:val="single" w:sz="6" w:space="0" w:color="000000"/>
            </w:tcBorders>
          </w:tcPr>
          <w:p w14:paraId="420EC456" w14:textId="77777777" w:rsidR="00B62185" w:rsidRDefault="00B62185">
            <w:pPr>
              <w:tabs>
                <w:tab w:val="left" w:pos="3373"/>
                <w:tab w:val="right" w:pos="9185"/>
              </w:tabs>
            </w:pPr>
          </w:p>
        </w:tc>
        <w:tc>
          <w:tcPr>
            <w:tcW w:w="1134" w:type="dxa"/>
            <w:tcBorders>
              <w:left w:val="single" w:sz="6" w:space="0" w:color="000000"/>
              <w:right w:val="single" w:sz="6" w:space="0" w:color="000000"/>
            </w:tcBorders>
          </w:tcPr>
          <w:p w14:paraId="4B8EE791" w14:textId="77777777" w:rsidR="00B62185" w:rsidRDefault="00B62185">
            <w:pPr>
              <w:tabs>
                <w:tab w:val="left" w:pos="3373"/>
                <w:tab w:val="right" w:pos="9185"/>
              </w:tabs>
            </w:pPr>
          </w:p>
        </w:tc>
        <w:tc>
          <w:tcPr>
            <w:tcW w:w="2287" w:type="dxa"/>
            <w:tcBorders>
              <w:left w:val="single" w:sz="6" w:space="0" w:color="000000"/>
              <w:right w:val="single" w:sz="6" w:space="0" w:color="000000"/>
            </w:tcBorders>
          </w:tcPr>
          <w:p w14:paraId="445674BA" w14:textId="77777777" w:rsidR="00B62185" w:rsidRDefault="00B62185">
            <w:pPr>
              <w:tabs>
                <w:tab w:val="left" w:pos="3373"/>
                <w:tab w:val="right" w:pos="9185"/>
              </w:tabs>
              <w:ind w:left="-19"/>
            </w:pPr>
          </w:p>
        </w:tc>
      </w:tr>
      <w:tr w:rsidR="00B62185" w14:paraId="00AB138F" w14:textId="77777777">
        <w:trPr>
          <w:cantSplit/>
        </w:trPr>
        <w:tc>
          <w:tcPr>
            <w:tcW w:w="1080" w:type="dxa"/>
            <w:tcBorders>
              <w:left w:val="single" w:sz="12" w:space="0" w:color="000000"/>
              <w:right w:val="single" w:sz="6" w:space="0" w:color="000000"/>
            </w:tcBorders>
          </w:tcPr>
          <w:p w14:paraId="09C38F43" w14:textId="77777777" w:rsidR="00B62185" w:rsidRDefault="00B62185">
            <w:pPr>
              <w:tabs>
                <w:tab w:val="left" w:pos="3373"/>
                <w:tab w:val="right" w:pos="9185"/>
              </w:tabs>
              <w:jc w:val="center"/>
            </w:pPr>
          </w:p>
        </w:tc>
        <w:tc>
          <w:tcPr>
            <w:tcW w:w="3031" w:type="dxa"/>
            <w:tcBorders>
              <w:left w:val="single" w:sz="6" w:space="0" w:color="000000"/>
              <w:right w:val="single" w:sz="6" w:space="0" w:color="000000"/>
            </w:tcBorders>
          </w:tcPr>
          <w:p w14:paraId="2E5BBBFB" w14:textId="77777777" w:rsidR="00B62185" w:rsidRDefault="00B62185"/>
          <w:p w14:paraId="10476055" w14:textId="77777777" w:rsidR="00B62185" w:rsidRDefault="00B62185"/>
        </w:tc>
        <w:tc>
          <w:tcPr>
            <w:tcW w:w="1559" w:type="dxa"/>
            <w:tcBorders>
              <w:left w:val="single" w:sz="6" w:space="0" w:color="000000"/>
              <w:right w:val="single" w:sz="6" w:space="0" w:color="000000"/>
            </w:tcBorders>
          </w:tcPr>
          <w:p w14:paraId="1D474FAF" w14:textId="77777777" w:rsidR="00B62185" w:rsidRDefault="00B62185">
            <w:pPr>
              <w:tabs>
                <w:tab w:val="left" w:pos="3373"/>
                <w:tab w:val="right" w:pos="9185"/>
              </w:tabs>
            </w:pPr>
          </w:p>
        </w:tc>
        <w:tc>
          <w:tcPr>
            <w:tcW w:w="1134" w:type="dxa"/>
            <w:tcBorders>
              <w:left w:val="single" w:sz="6" w:space="0" w:color="000000"/>
              <w:right w:val="single" w:sz="6" w:space="0" w:color="000000"/>
            </w:tcBorders>
          </w:tcPr>
          <w:p w14:paraId="53C8A5E5" w14:textId="77777777" w:rsidR="00B62185" w:rsidRDefault="00B62185">
            <w:pPr>
              <w:tabs>
                <w:tab w:val="left" w:pos="3373"/>
                <w:tab w:val="right" w:pos="9185"/>
              </w:tabs>
            </w:pPr>
          </w:p>
        </w:tc>
        <w:tc>
          <w:tcPr>
            <w:tcW w:w="2287" w:type="dxa"/>
            <w:tcBorders>
              <w:left w:val="single" w:sz="6" w:space="0" w:color="000000"/>
              <w:right w:val="single" w:sz="6" w:space="0" w:color="000000"/>
            </w:tcBorders>
          </w:tcPr>
          <w:p w14:paraId="53911A4E" w14:textId="77777777" w:rsidR="00B62185" w:rsidRDefault="00B62185">
            <w:pPr>
              <w:tabs>
                <w:tab w:val="left" w:pos="3373"/>
                <w:tab w:val="right" w:pos="9185"/>
              </w:tabs>
              <w:ind w:left="-19"/>
            </w:pPr>
          </w:p>
        </w:tc>
      </w:tr>
      <w:tr w:rsidR="00B62185" w14:paraId="6884378F" w14:textId="77777777">
        <w:trPr>
          <w:cantSplit/>
        </w:trPr>
        <w:tc>
          <w:tcPr>
            <w:tcW w:w="1080" w:type="dxa"/>
            <w:tcBorders>
              <w:left w:val="single" w:sz="12" w:space="0" w:color="000000"/>
              <w:right w:val="single" w:sz="6" w:space="0" w:color="000000"/>
            </w:tcBorders>
          </w:tcPr>
          <w:p w14:paraId="3E19F3AC" w14:textId="77777777" w:rsidR="00B62185" w:rsidRDefault="00B62185">
            <w:pPr>
              <w:tabs>
                <w:tab w:val="left" w:pos="3373"/>
                <w:tab w:val="right" w:pos="9185"/>
              </w:tabs>
              <w:jc w:val="center"/>
            </w:pPr>
          </w:p>
        </w:tc>
        <w:tc>
          <w:tcPr>
            <w:tcW w:w="3031" w:type="dxa"/>
            <w:tcBorders>
              <w:left w:val="single" w:sz="6" w:space="0" w:color="000000"/>
              <w:right w:val="single" w:sz="6" w:space="0" w:color="000000"/>
            </w:tcBorders>
          </w:tcPr>
          <w:p w14:paraId="04A5D319" w14:textId="77777777" w:rsidR="00B62185" w:rsidRDefault="00B62185"/>
          <w:p w14:paraId="68A01B34" w14:textId="77777777" w:rsidR="00B62185" w:rsidRDefault="00B62185"/>
        </w:tc>
        <w:tc>
          <w:tcPr>
            <w:tcW w:w="1559" w:type="dxa"/>
            <w:tcBorders>
              <w:left w:val="single" w:sz="6" w:space="0" w:color="000000"/>
              <w:right w:val="single" w:sz="6" w:space="0" w:color="000000"/>
            </w:tcBorders>
          </w:tcPr>
          <w:p w14:paraId="614091C6" w14:textId="77777777" w:rsidR="00B62185" w:rsidRDefault="00B62185">
            <w:pPr>
              <w:tabs>
                <w:tab w:val="left" w:pos="3373"/>
                <w:tab w:val="right" w:pos="9185"/>
              </w:tabs>
            </w:pPr>
          </w:p>
        </w:tc>
        <w:tc>
          <w:tcPr>
            <w:tcW w:w="1134" w:type="dxa"/>
            <w:tcBorders>
              <w:left w:val="single" w:sz="6" w:space="0" w:color="000000"/>
              <w:right w:val="single" w:sz="6" w:space="0" w:color="000000"/>
            </w:tcBorders>
          </w:tcPr>
          <w:p w14:paraId="05254AC0" w14:textId="77777777" w:rsidR="00B62185" w:rsidRDefault="00B62185">
            <w:pPr>
              <w:tabs>
                <w:tab w:val="left" w:pos="3373"/>
                <w:tab w:val="right" w:pos="9185"/>
              </w:tabs>
            </w:pPr>
          </w:p>
        </w:tc>
        <w:tc>
          <w:tcPr>
            <w:tcW w:w="2287" w:type="dxa"/>
            <w:tcBorders>
              <w:left w:val="single" w:sz="6" w:space="0" w:color="000000"/>
              <w:right w:val="single" w:sz="6" w:space="0" w:color="000000"/>
            </w:tcBorders>
          </w:tcPr>
          <w:p w14:paraId="02B157DC" w14:textId="77777777" w:rsidR="00B62185" w:rsidRDefault="00B62185">
            <w:pPr>
              <w:tabs>
                <w:tab w:val="left" w:pos="3373"/>
                <w:tab w:val="right" w:pos="9185"/>
              </w:tabs>
              <w:ind w:left="-19"/>
            </w:pPr>
          </w:p>
        </w:tc>
      </w:tr>
      <w:tr w:rsidR="00B62185" w14:paraId="0C05EB6E" w14:textId="77777777">
        <w:trPr>
          <w:cantSplit/>
        </w:trPr>
        <w:tc>
          <w:tcPr>
            <w:tcW w:w="1080" w:type="dxa"/>
            <w:tcBorders>
              <w:left w:val="single" w:sz="12" w:space="0" w:color="000000"/>
              <w:right w:val="single" w:sz="6" w:space="0" w:color="000000"/>
            </w:tcBorders>
          </w:tcPr>
          <w:p w14:paraId="33546256" w14:textId="77777777" w:rsidR="00B62185" w:rsidRDefault="00B62185">
            <w:pPr>
              <w:tabs>
                <w:tab w:val="left" w:pos="3373"/>
                <w:tab w:val="right" w:pos="9185"/>
              </w:tabs>
              <w:jc w:val="center"/>
            </w:pPr>
          </w:p>
        </w:tc>
        <w:tc>
          <w:tcPr>
            <w:tcW w:w="3031" w:type="dxa"/>
            <w:tcBorders>
              <w:left w:val="single" w:sz="6" w:space="0" w:color="000000"/>
              <w:right w:val="single" w:sz="6" w:space="0" w:color="000000"/>
            </w:tcBorders>
          </w:tcPr>
          <w:p w14:paraId="474D519C" w14:textId="77777777" w:rsidR="00B62185" w:rsidRDefault="00B62185"/>
          <w:p w14:paraId="7C40BBBD" w14:textId="77777777" w:rsidR="00B62185" w:rsidRDefault="00B62185"/>
        </w:tc>
        <w:tc>
          <w:tcPr>
            <w:tcW w:w="1559" w:type="dxa"/>
            <w:tcBorders>
              <w:left w:val="single" w:sz="6" w:space="0" w:color="000000"/>
              <w:right w:val="single" w:sz="6" w:space="0" w:color="000000"/>
            </w:tcBorders>
          </w:tcPr>
          <w:p w14:paraId="5A6F3B58" w14:textId="77777777" w:rsidR="00B62185" w:rsidRDefault="00B62185">
            <w:pPr>
              <w:tabs>
                <w:tab w:val="left" w:pos="3373"/>
                <w:tab w:val="right" w:pos="9185"/>
              </w:tabs>
            </w:pPr>
          </w:p>
        </w:tc>
        <w:tc>
          <w:tcPr>
            <w:tcW w:w="1134" w:type="dxa"/>
            <w:tcBorders>
              <w:left w:val="single" w:sz="6" w:space="0" w:color="000000"/>
              <w:right w:val="single" w:sz="6" w:space="0" w:color="000000"/>
            </w:tcBorders>
          </w:tcPr>
          <w:p w14:paraId="78447835" w14:textId="77777777" w:rsidR="00B62185" w:rsidRDefault="00B62185">
            <w:pPr>
              <w:tabs>
                <w:tab w:val="left" w:pos="3373"/>
                <w:tab w:val="right" w:pos="9185"/>
              </w:tabs>
            </w:pPr>
          </w:p>
        </w:tc>
        <w:tc>
          <w:tcPr>
            <w:tcW w:w="2287" w:type="dxa"/>
            <w:tcBorders>
              <w:left w:val="single" w:sz="6" w:space="0" w:color="000000"/>
              <w:right w:val="single" w:sz="6" w:space="0" w:color="000000"/>
            </w:tcBorders>
          </w:tcPr>
          <w:p w14:paraId="75C46FE7" w14:textId="77777777" w:rsidR="00B62185" w:rsidRDefault="00B62185">
            <w:pPr>
              <w:tabs>
                <w:tab w:val="left" w:pos="3373"/>
                <w:tab w:val="right" w:pos="9185"/>
              </w:tabs>
              <w:ind w:left="-19"/>
            </w:pPr>
          </w:p>
        </w:tc>
      </w:tr>
      <w:tr w:rsidR="00B62185" w14:paraId="680F4026" w14:textId="77777777">
        <w:trPr>
          <w:cantSplit/>
        </w:trPr>
        <w:tc>
          <w:tcPr>
            <w:tcW w:w="1080" w:type="dxa"/>
            <w:tcBorders>
              <w:left w:val="single" w:sz="12" w:space="0" w:color="000000"/>
              <w:right w:val="single" w:sz="6" w:space="0" w:color="000000"/>
            </w:tcBorders>
          </w:tcPr>
          <w:p w14:paraId="5A258DD6" w14:textId="77777777" w:rsidR="00B62185" w:rsidRDefault="00B62185">
            <w:pPr>
              <w:tabs>
                <w:tab w:val="left" w:pos="3373"/>
                <w:tab w:val="right" w:pos="9185"/>
              </w:tabs>
              <w:jc w:val="center"/>
            </w:pPr>
          </w:p>
          <w:p w14:paraId="6DBF3164" w14:textId="77777777" w:rsidR="00B62185" w:rsidRDefault="00B62185">
            <w:pPr>
              <w:tabs>
                <w:tab w:val="left" w:pos="3373"/>
                <w:tab w:val="right" w:pos="9185"/>
              </w:tabs>
              <w:jc w:val="center"/>
            </w:pPr>
          </w:p>
        </w:tc>
        <w:tc>
          <w:tcPr>
            <w:tcW w:w="3031" w:type="dxa"/>
            <w:tcBorders>
              <w:left w:val="single" w:sz="6" w:space="0" w:color="000000"/>
              <w:right w:val="single" w:sz="6" w:space="0" w:color="000000"/>
            </w:tcBorders>
          </w:tcPr>
          <w:p w14:paraId="5AD6C3AF" w14:textId="77777777" w:rsidR="00B62185" w:rsidRDefault="00B62185"/>
        </w:tc>
        <w:tc>
          <w:tcPr>
            <w:tcW w:w="1559" w:type="dxa"/>
            <w:tcBorders>
              <w:left w:val="single" w:sz="6" w:space="0" w:color="000000"/>
              <w:right w:val="single" w:sz="6" w:space="0" w:color="000000"/>
            </w:tcBorders>
          </w:tcPr>
          <w:p w14:paraId="7C1E023D" w14:textId="77777777" w:rsidR="00B62185" w:rsidRDefault="00B62185">
            <w:pPr>
              <w:tabs>
                <w:tab w:val="left" w:pos="3373"/>
                <w:tab w:val="right" w:pos="9185"/>
              </w:tabs>
            </w:pPr>
          </w:p>
        </w:tc>
        <w:tc>
          <w:tcPr>
            <w:tcW w:w="1134" w:type="dxa"/>
            <w:tcBorders>
              <w:left w:val="single" w:sz="6" w:space="0" w:color="000000"/>
              <w:right w:val="single" w:sz="6" w:space="0" w:color="000000"/>
            </w:tcBorders>
          </w:tcPr>
          <w:p w14:paraId="2648CD0E" w14:textId="77777777" w:rsidR="00B62185" w:rsidRDefault="00B62185">
            <w:pPr>
              <w:tabs>
                <w:tab w:val="left" w:pos="3373"/>
                <w:tab w:val="right" w:pos="9185"/>
              </w:tabs>
            </w:pPr>
          </w:p>
        </w:tc>
        <w:tc>
          <w:tcPr>
            <w:tcW w:w="2287" w:type="dxa"/>
            <w:tcBorders>
              <w:left w:val="single" w:sz="6" w:space="0" w:color="000000"/>
              <w:right w:val="single" w:sz="6" w:space="0" w:color="000000"/>
            </w:tcBorders>
          </w:tcPr>
          <w:p w14:paraId="51EF6555" w14:textId="77777777" w:rsidR="00B62185" w:rsidRDefault="00B62185">
            <w:pPr>
              <w:tabs>
                <w:tab w:val="left" w:pos="3373"/>
                <w:tab w:val="right" w:pos="9185"/>
              </w:tabs>
              <w:ind w:left="-19"/>
            </w:pPr>
          </w:p>
        </w:tc>
      </w:tr>
      <w:tr w:rsidR="00B62185" w14:paraId="51239E44" w14:textId="77777777">
        <w:trPr>
          <w:cantSplit/>
        </w:trPr>
        <w:tc>
          <w:tcPr>
            <w:tcW w:w="1080" w:type="dxa"/>
            <w:tcBorders>
              <w:left w:val="single" w:sz="12" w:space="0" w:color="000000"/>
              <w:right w:val="single" w:sz="6" w:space="0" w:color="000000"/>
            </w:tcBorders>
          </w:tcPr>
          <w:p w14:paraId="2C1CDC94" w14:textId="77777777" w:rsidR="00B62185" w:rsidRDefault="00B62185">
            <w:pPr>
              <w:tabs>
                <w:tab w:val="left" w:pos="3373"/>
                <w:tab w:val="right" w:pos="9185"/>
              </w:tabs>
              <w:jc w:val="center"/>
            </w:pPr>
          </w:p>
          <w:p w14:paraId="6A46ED62" w14:textId="77777777" w:rsidR="00B62185" w:rsidRDefault="00B62185">
            <w:pPr>
              <w:tabs>
                <w:tab w:val="left" w:pos="3373"/>
                <w:tab w:val="right" w:pos="9185"/>
              </w:tabs>
              <w:jc w:val="center"/>
            </w:pPr>
          </w:p>
        </w:tc>
        <w:tc>
          <w:tcPr>
            <w:tcW w:w="3031" w:type="dxa"/>
            <w:tcBorders>
              <w:left w:val="single" w:sz="6" w:space="0" w:color="000000"/>
              <w:right w:val="single" w:sz="6" w:space="0" w:color="000000"/>
            </w:tcBorders>
          </w:tcPr>
          <w:p w14:paraId="3E0DBDB7" w14:textId="77777777" w:rsidR="00B62185" w:rsidRDefault="00B62185"/>
        </w:tc>
        <w:tc>
          <w:tcPr>
            <w:tcW w:w="1559" w:type="dxa"/>
            <w:tcBorders>
              <w:left w:val="single" w:sz="6" w:space="0" w:color="000000"/>
              <w:right w:val="single" w:sz="6" w:space="0" w:color="000000"/>
            </w:tcBorders>
          </w:tcPr>
          <w:p w14:paraId="3033EBA6" w14:textId="77777777" w:rsidR="00B62185" w:rsidRDefault="00B62185">
            <w:pPr>
              <w:tabs>
                <w:tab w:val="left" w:pos="3373"/>
                <w:tab w:val="right" w:pos="9185"/>
              </w:tabs>
            </w:pPr>
          </w:p>
        </w:tc>
        <w:tc>
          <w:tcPr>
            <w:tcW w:w="1134" w:type="dxa"/>
            <w:tcBorders>
              <w:left w:val="single" w:sz="6" w:space="0" w:color="000000"/>
              <w:right w:val="single" w:sz="6" w:space="0" w:color="000000"/>
            </w:tcBorders>
          </w:tcPr>
          <w:p w14:paraId="52E414CC" w14:textId="77777777" w:rsidR="00B62185" w:rsidRDefault="00B62185">
            <w:pPr>
              <w:tabs>
                <w:tab w:val="left" w:pos="3373"/>
                <w:tab w:val="right" w:pos="9185"/>
              </w:tabs>
            </w:pPr>
          </w:p>
        </w:tc>
        <w:tc>
          <w:tcPr>
            <w:tcW w:w="2287" w:type="dxa"/>
            <w:tcBorders>
              <w:left w:val="single" w:sz="6" w:space="0" w:color="000000"/>
              <w:right w:val="single" w:sz="6" w:space="0" w:color="000000"/>
            </w:tcBorders>
          </w:tcPr>
          <w:p w14:paraId="12FEB99E" w14:textId="77777777" w:rsidR="00B62185" w:rsidRDefault="00B62185">
            <w:pPr>
              <w:tabs>
                <w:tab w:val="left" w:pos="3373"/>
                <w:tab w:val="right" w:pos="9185"/>
              </w:tabs>
              <w:ind w:left="-19"/>
            </w:pPr>
          </w:p>
        </w:tc>
      </w:tr>
      <w:tr w:rsidR="00B62185" w14:paraId="23F7402C" w14:textId="77777777">
        <w:trPr>
          <w:cantSplit/>
        </w:trPr>
        <w:tc>
          <w:tcPr>
            <w:tcW w:w="1080" w:type="dxa"/>
            <w:tcBorders>
              <w:left w:val="single" w:sz="12" w:space="0" w:color="000000"/>
              <w:right w:val="single" w:sz="6" w:space="0" w:color="000000"/>
            </w:tcBorders>
          </w:tcPr>
          <w:p w14:paraId="5E7B7590" w14:textId="77777777" w:rsidR="00B62185" w:rsidRDefault="00B62185">
            <w:pPr>
              <w:tabs>
                <w:tab w:val="left" w:pos="3373"/>
                <w:tab w:val="right" w:pos="9185"/>
              </w:tabs>
              <w:jc w:val="center"/>
            </w:pPr>
          </w:p>
          <w:p w14:paraId="4159ED81" w14:textId="77777777" w:rsidR="00B62185" w:rsidRDefault="00B62185">
            <w:pPr>
              <w:tabs>
                <w:tab w:val="left" w:pos="3373"/>
                <w:tab w:val="right" w:pos="9185"/>
              </w:tabs>
              <w:jc w:val="center"/>
            </w:pPr>
          </w:p>
        </w:tc>
        <w:tc>
          <w:tcPr>
            <w:tcW w:w="3031" w:type="dxa"/>
            <w:tcBorders>
              <w:left w:val="single" w:sz="6" w:space="0" w:color="000000"/>
              <w:right w:val="single" w:sz="6" w:space="0" w:color="000000"/>
            </w:tcBorders>
          </w:tcPr>
          <w:p w14:paraId="31F93FB0" w14:textId="77777777" w:rsidR="00B62185" w:rsidRDefault="00B62185"/>
        </w:tc>
        <w:tc>
          <w:tcPr>
            <w:tcW w:w="1559" w:type="dxa"/>
            <w:tcBorders>
              <w:left w:val="single" w:sz="6" w:space="0" w:color="000000"/>
              <w:right w:val="single" w:sz="6" w:space="0" w:color="000000"/>
            </w:tcBorders>
          </w:tcPr>
          <w:p w14:paraId="420D03E7" w14:textId="77777777" w:rsidR="00B62185" w:rsidRDefault="00B62185">
            <w:pPr>
              <w:tabs>
                <w:tab w:val="left" w:pos="3373"/>
                <w:tab w:val="right" w:pos="9185"/>
              </w:tabs>
            </w:pPr>
          </w:p>
        </w:tc>
        <w:tc>
          <w:tcPr>
            <w:tcW w:w="1134" w:type="dxa"/>
            <w:tcBorders>
              <w:left w:val="single" w:sz="6" w:space="0" w:color="000000"/>
              <w:right w:val="single" w:sz="6" w:space="0" w:color="000000"/>
            </w:tcBorders>
          </w:tcPr>
          <w:p w14:paraId="085B7AE8" w14:textId="77777777" w:rsidR="00B62185" w:rsidRDefault="00B62185">
            <w:pPr>
              <w:tabs>
                <w:tab w:val="left" w:pos="3373"/>
                <w:tab w:val="right" w:pos="9185"/>
              </w:tabs>
            </w:pPr>
          </w:p>
        </w:tc>
        <w:tc>
          <w:tcPr>
            <w:tcW w:w="2287" w:type="dxa"/>
            <w:tcBorders>
              <w:left w:val="single" w:sz="6" w:space="0" w:color="000000"/>
              <w:right w:val="single" w:sz="6" w:space="0" w:color="000000"/>
            </w:tcBorders>
          </w:tcPr>
          <w:p w14:paraId="3886BC6C" w14:textId="77777777" w:rsidR="00B62185" w:rsidRDefault="00B62185">
            <w:pPr>
              <w:tabs>
                <w:tab w:val="left" w:pos="3373"/>
                <w:tab w:val="right" w:pos="9185"/>
              </w:tabs>
              <w:ind w:left="-19"/>
            </w:pPr>
          </w:p>
        </w:tc>
      </w:tr>
      <w:tr w:rsidR="00B62185" w14:paraId="66E58F6B" w14:textId="77777777">
        <w:trPr>
          <w:cantSplit/>
        </w:trPr>
        <w:tc>
          <w:tcPr>
            <w:tcW w:w="1080" w:type="dxa"/>
            <w:tcBorders>
              <w:left w:val="single" w:sz="12" w:space="0" w:color="000000"/>
              <w:right w:val="single" w:sz="6" w:space="0" w:color="000000"/>
            </w:tcBorders>
          </w:tcPr>
          <w:p w14:paraId="5F658FA8" w14:textId="77777777" w:rsidR="00B62185" w:rsidRDefault="00B62185">
            <w:pPr>
              <w:tabs>
                <w:tab w:val="left" w:pos="3373"/>
                <w:tab w:val="right" w:pos="9185"/>
              </w:tabs>
              <w:jc w:val="center"/>
            </w:pPr>
          </w:p>
          <w:p w14:paraId="5644F84C" w14:textId="77777777" w:rsidR="00B62185" w:rsidRDefault="00B62185">
            <w:pPr>
              <w:tabs>
                <w:tab w:val="left" w:pos="3373"/>
                <w:tab w:val="right" w:pos="9185"/>
              </w:tabs>
              <w:jc w:val="center"/>
            </w:pPr>
          </w:p>
        </w:tc>
        <w:tc>
          <w:tcPr>
            <w:tcW w:w="3031" w:type="dxa"/>
            <w:tcBorders>
              <w:left w:val="single" w:sz="6" w:space="0" w:color="000000"/>
              <w:right w:val="single" w:sz="6" w:space="0" w:color="000000"/>
            </w:tcBorders>
          </w:tcPr>
          <w:p w14:paraId="2EF65467" w14:textId="77777777" w:rsidR="00B62185" w:rsidRDefault="00B62185"/>
        </w:tc>
        <w:tc>
          <w:tcPr>
            <w:tcW w:w="1559" w:type="dxa"/>
            <w:tcBorders>
              <w:left w:val="single" w:sz="6" w:space="0" w:color="000000"/>
              <w:right w:val="single" w:sz="6" w:space="0" w:color="000000"/>
            </w:tcBorders>
          </w:tcPr>
          <w:p w14:paraId="3B10B043" w14:textId="77777777" w:rsidR="00B62185" w:rsidRDefault="00B62185">
            <w:pPr>
              <w:tabs>
                <w:tab w:val="left" w:pos="3373"/>
                <w:tab w:val="right" w:pos="9185"/>
              </w:tabs>
            </w:pPr>
          </w:p>
        </w:tc>
        <w:tc>
          <w:tcPr>
            <w:tcW w:w="1134" w:type="dxa"/>
            <w:tcBorders>
              <w:left w:val="single" w:sz="6" w:space="0" w:color="000000"/>
              <w:right w:val="single" w:sz="6" w:space="0" w:color="000000"/>
            </w:tcBorders>
          </w:tcPr>
          <w:p w14:paraId="0A46C0B3" w14:textId="77777777" w:rsidR="00B62185" w:rsidRDefault="00B62185">
            <w:pPr>
              <w:tabs>
                <w:tab w:val="left" w:pos="3373"/>
                <w:tab w:val="right" w:pos="9185"/>
              </w:tabs>
            </w:pPr>
          </w:p>
        </w:tc>
        <w:tc>
          <w:tcPr>
            <w:tcW w:w="2287" w:type="dxa"/>
            <w:tcBorders>
              <w:left w:val="single" w:sz="6" w:space="0" w:color="000000"/>
              <w:right w:val="single" w:sz="6" w:space="0" w:color="000000"/>
            </w:tcBorders>
          </w:tcPr>
          <w:p w14:paraId="575B5C02" w14:textId="77777777" w:rsidR="00B62185" w:rsidRDefault="00B62185">
            <w:pPr>
              <w:tabs>
                <w:tab w:val="left" w:pos="3373"/>
                <w:tab w:val="right" w:pos="9185"/>
              </w:tabs>
              <w:ind w:left="-19"/>
            </w:pPr>
          </w:p>
        </w:tc>
      </w:tr>
      <w:tr w:rsidR="00B62185" w14:paraId="53ED9387" w14:textId="77777777">
        <w:trPr>
          <w:cantSplit/>
        </w:trPr>
        <w:tc>
          <w:tcPr>
            <w:tcW w:w="1080" w:type="dxa"/>
            <w:tcBorders>
              <w:left w:val="single" w:sz="12" w:space="0" w:color="000000"/>
              <w:right w:val="single" w:sz="6" w:space="0" w:color="000000"/>
            </w:tcBorders>
          </w:tcPr>
          <w:p w14:paraId="0FBBDBC8" w14:textId="77777777" w:rsidR="00B62185" w:rsidRDefault="00B62185">
            <w:pPr>
              <w:tabs>
                <w:tab w:val="left" w:pos="3373"/>
                <w:tab w:val="right" w:pos="9185"/>
              </w:tabs>
              <w:jc w:val="center"/>
            </w:pPr>
          </w:p>
          <w:p w14:paraId="34EB4E51" w14:textId="77777777" w:rsidR="00B62185" w:rsidRDefault="00B62185">
            <w:pPr>
              <w:tabs>
                <w:tab w:val="left" w:pos="3373"/>
                <w:tab w:val="right" w:pos="9185"/>
              </w:tabs>
              <w:jc w:val="center"/>
            </w:pPr>
          </w:p>
        </w:tc>
        <w:tc>
          <w:tcPr>
            <w:tcW w:w="3031" w:type="dxa"/>
            <w:tcBorders>
              <w:left w:val="single" w:sz="6" w:space="0" w:color="000000"/>
              <w:right w:val="single" w:sz="6" w:space="0" w:color="000000"/>
            </w:tcBorders>
          </w:tcPr>
          <w:p w14:paraId="422837EB" w14:textId="77777777" w:rsidR="00B62185" w:rsidRDefault="00B62185"/>
        </w:tc>
        <w:tc>
          <w:tcPr>
            <w:tcW w:w="1559" w:type="dxa"/>
            <w:tcBorders>
              <w:left w:val="single" w:sz="6" w:space="0" w:color="000000"/>
              <w:right w:val="single" w:sz="6" w:space="0" w:color="000000"/>
            </w:tcBorders>
          </w:tcPr>
          <w:p w14:paraId="1BF5F895" w14:textId="77777777" w:rsidR="00B62185" w:rsidRDefault="00B62185">
            <w:pPr>
              <w:tabs>
                <w:tab w:val="left" w:pos="3373"/>
                <w:tab w:val="right" w:pos="9185"/>
              </w:tabs>
            </w:pPr>
          </w:p>
        </w:tc>
        <w:tc>
          <w:tcPr>
            <w:tcW w:w="1134" w:type="dxa"/>
            <w:tcBorders>
              <w:left w:val="single" w:sz="6" w:space="0" w:color="000000"/>
              <w:right w:val="single" w:sz="6" w:space="0" w:color="000000"/>
            </w:tcBorders>
          </w:tcPr>
          <w:p w14:paraId="464E272C" w14:textId="77777777" w:rsidR="00B62185" w:rsidRDefault="00B62185">
            <w:pPr>
              <w:tabs>
                <w:tab w:val="left" w:pos="3373"/>
                <w:tab w:val="right" w:pos="9185"/>
              </w:tabs>
            </w:pPr>
          </w:p>
        </w:tc>
        <w:tc>
          <w:tcPr>
            <w:tcW w:w="2287" w:type="dxa"/>
            <w:tcBorders>
              <w:left w:val="single" w:sz="6" w:space="0" w:color="000000"/>
              <w:right w:val="single" w:sz="6" w:space="0" w:color="000000"/>
            </w:tcBorders>
          </w:tcPr>
          <w:p w14:paraId="3F41A1EB" w14:textId="77777777" w:rsidR="00B62185" w:rsidRDefault="00B62185">
            <w:pPr>
              <w:tabs>
                <w:tab w:val="left" w:pos="3373"/>
                <w:tab w:val="right" w:pos="9185"/>
              </w:tabs>
              <w:ind w:left="-19"/>
            </w:pPr>
          </w:p>
        </w:tc>
      </w:tr>
      <w:tr w:rsidR="00B62185" w14:paraId="5B4C0950" w14:textId="77777777">
        <w:trPr>
          <w:cantSplit/>
        </w:trPr>
        <w:tc>
          <w:tcPr>
            <w:tcW w:w="1080" w:type="dxa"/>
            <w:tcBorders>
              <w:left w:val="single" w:sz="12" w:space="0" w:color="000000"/>
              <w:bottom w:val="single" w:sz="4" w:space="0" w:color="000000"/>
              <w:right w:val="single" w:sz="6" w:space="0" w:color="000000"/>
            </w:tcBorders>
          </w:tcPr>
          <w:p w14:paraId="0D45A8DD" w14:textId="77777777" w:rsidR="00B62185" w:rsidRDefault="00B62185">
            <w:pPr>
              <w:tabs>
                <w:tab w:val="left" w:pos="3373"/>
                <w:tab w:val="right" w:pos="9185"/>
              </w:tabs>
              <w:jc w:val="center"/>
            </w:pPr>
          </w:p>
        </w:tc>
        <w:tc>
          <w:tcPr>
            <w:tcW w:w="3031" w:type="dxa"/>
            <w:tcBorders>
              <w:left w:val="single" w:sz="6" w:space="0" w:color="000000"/>
              <w:bottom w:val="single" w:sz="4" w:space="0" w:color="000000"/>
              <w:right w:val="single" w:sz="6" w:space="0" w:color="000000"/>
            </w:tcBorders>
          </w:tcPr>
          <w:p w14:paraId="446BDF75" w14:textId="77777777" w:rsidR="00B62185" w:rsidRDefault="00B62185"/>
          <w:p w14:paraId="796855AE" w14:textId="77777777" w:rsidR="00B62185" w:rsidRDefault="00B62185"/>
        </w:tc>
        <w:tc>
          <w:tcPr>
            <w:tcW w:w="1559" w:type="dxa"/>
            <w:tcBorders>
              <w:left w:val="single" w:sz="6" w:space="0" w:color="000000"/>
              <w:bottom w:val="single" w:sz="4" w:space="0" w:color="000000"/>
              <w:right w:val="single" w:sz="6" w:space="0" w:color="000000"/>
            </w:tcBorders>
          </w:tcPr>
          <w:p w14:paraId="32ABEDAC" w14:textId="77777777" w:rsidR="00B62185" w:rsidRDefault="00B62185">
            <w:pPr>
              <w:tabs>
                <w:tab w:val="left" w:pos="3373"/>
                <w:tab w:val="right" w:pos="9185"/>
              </w:tabs>
            </w:pPr>
          </w:p>
        </w:tc>
        <w:tc>
          <w:tcPr>
            <w:tcW w:w="1134" w:type="dxa"/>
            <w:tcBorders>
              <w:left w:val="single" w:sz="6" w:space="0" w:color="000000"/>
              <w:bottom w:val="single" w:sz="4" w:space="0" w:color="000000"/>
              <w:right w:val="single" w:sz="6" w:space="0" w:color="000000"/>
            </w:tcBorders>
          </w:tcPr>
          <w:p w14:paraId="08C9A3E6" w14:textId="77777777" w:rsidR="00B62185" w:rsidRDefault="00B62185">
            <w:pPr>
              <w:tabs>
                <w:tab w:val="left" w:pos="3373"/>
                <w:tab w:val="right" w:pos="9185"/>
              </w:tabs>
            </w:pPr>
          </w:p>
        </w:tc>
        <w:tc>
          <w:tcPr>
            <w:tcW w:w="2287" w:type="dxa"/>
            <w:tcBorders>
              <w:left w:val="single" w:sz="6" w:space="0" w:color="000000"/>
              <w:bottom w:val="single" w:sz="4" w:space="0" w:color="000000"/>
              <w:right w:val="single" w:sz="6" w:space="0" w:color="000000"/>
            </w:tcBorders>
          </w:tcPr>
          <w:p w14:paraId="3AA15BD0" w14:textId="77777777" w:rsidR="00B62185" w:rsidRDefault="00B62185">
            <w:pPr>
              <w:tabs>
                <w:tab w:val="left" w:pos="3373"/>
                <w:tab w:val="right" w:pos="9185"/>
              </w:tabs>
              <w:ind w:left="-19"/>
            </w:pPr>
          </w:p>
        </w:tc>
      </w:tr>
    </w:tbl>
    <w:p w14:paraId="0F0E183C" w14:textId="77777777" w:rsidR="00B62185" w:rsidRDefault="00B62185"/>
    <w:p w14:paraId="2AC464EE" w14:textId="77777777" w:rsidR="00B62185" w:rsidRDefault="002E441C">
      <w:r>
        <w:br w:type="page"/>
      </w:r>
    </w:p>
    <w:p w14:paraId="4B60BB9A" w14:textId="77777777" w:rsidR="00B62185" w:rsidRDefault="00B62185"/>
    <w:p w14:paraId="5909E52D" w14:textId="77777777" w:rsidR="00B62185" w:rsidRDefault="002E441C">
      <w:pPr>
        <w:pBdr>
          <w:top w:val="nil"/>
          <w:left w:val="nil"/>
          <w:bottom w:val="nil"/>
          <w:right w:val="nil"/>
          <w:between w:val="nil"/>
        </w:pBdr>
        <w:spacing w:before="120" w:after="120"/>
        <w:jc w:val="center"/>
        <w:rPr>
          <w:b/>
          <w:smallCaps/>
          <w:color w:val="000000"/>
          <w:sz w:val="28"/>
          <w:szCs w:val="28"/>
        </w:rPr>
      </w:pPr>
      <w:r>
        <w:rPr>
          <w:b/>
          <w:smallCaps/>
          <w:color w:val="000000"/>
          <w:sz w:val="28"/>
          <w:szCs w:val="28"/>
        </w:rPr>
        <w:t>Table of contents</w:t>
      </w:r>
    </w:p>
    <w:sdt>
      <w:sdtPr>
        <w:id w:val="-732313146"/>
        <w:docPartObj>
          <w:docPartGallery w:val="Table of Contents"/>
          <w:docPartUnique/>
        </w:docPartObj>
      </w:sdtPr>
      <w:sdtEndPr/>
      <w:sdtContent>
        <w:p w14:paraId="6BA9CE34" w14:textId="77777777" w:rsidR="00B62185" w:rsidRDefault="002E441C">
          <w:pPr>
            <w:pBdr>
              <w:top w:val="nil"/>
              <w:left w:val="nil"/>
              <w:bottom w:val="nil"/>
              <w:right w:val="nil"/>
              <w:between w:val="nil"/>
            </w:pBdr>
            <w:tabs>
              <w:tab w:val="left" w:pos="480"/>
              <w:tab w:val="right" w:leader="dot" w:pos="9629"/>
            </w:tabs>
            <w:spacing w:before="120" w:after="120"/>
            <w:rPr>
              <w:rFonts w:ascii="Calibri" w:eastAsia="Calibri" w:hAnsi="Calibri" w:cs="Calibri"/>
              <w:color w:val="000000"/>
              <w:sz w:val="22"/>
              <w:szCs w:val="22"/>
            </w:rPr>
          </w:pPr>
          <w:r>
            <w:fldChar w:fldCharType="begin"/>
          </w:r>
          <w:r>
            <w:instrText xml:space="preserve"> TOC \h \u \z \t "Heading 1,1,Heading 2,2,"</w:instrText>
          </w:r>
          <w:r>
            <w:fldChar w:fldCharType="separate"/>
          </w:r>
          <w:hyperlink w:anchor="_heading=h.qsh70q">
            <w:r>
              <w:rPr>
                <w:rFonts w:eastAsia="Times New Roman"/>
                <w:b/>
                <w:smallCaps/>
                <w:color w:val="000000"/>
                <w:sz w:val="28"/>
                <w:szCs w:val="28"/>
              </w:rPr>
              <w:t>1.</w:t>
            </w:r>
          </w:hyperlink>
          <w:hyperlink w:anchor="_heading=h.qsh70q">
            <w:r>
              <w:rPr>
                <w:rFonts w:ascii="Calibri" w:eastAsia="Calibri" w:hAnsi="Calibri" w:cs="Calibri"/>
                <w:color w:val="000000"/>
                <w:sz w:val="22"/>
                <w:szCs w:val="22"/>
              </w:rPr>
              <w:tab/>
            </w:r>
          </w:hyperlink>
          <w:r>
            <w:fldChar w:fldCharType="begin"/>
          </w:r>
          <w:r>
            <w:instrText xml:space="preserve"> PAGEREF _heading=h.qsh70q \h </w:instrText>
          </w:r>
          <w:r>
            <w:fldChar w:fldCharType="separate"/>
          </w:r>
          <w:r>
            <w:rPr>
              <w:rFonts w:eastAsia="Times New Roman"/>
              <w:b/>
              <w:smallCaps/>
              <w:color w:val="000000"/>
              <w:sz w:val="28"/>
              <w:szCs w:val="28"/>
            </w:rPr>
            <w:t>Introduction</w:t>
          </w:r>
          <w:r>
            <w:rPr>
              <w:rFonts w:eastAsia="Times New Roman"/>
              <w:b/>
              <w:smallCaps/>
              <w:color w:val="000000"/>
              <w:sz w:val="28"/>
              <w:szCs w:val="28"/>
            </w:rPr>
            <w:tab/>
            <w:t>4</w:t>
          </w:r>
          <w:r>
            <w:fldChar w:fldCharType="end"/>
          </w:r>
        </w:p>
        <w:p w14:paraId="6C589F71" w14:textId="77777777" w:rsidR="00B62185" w:rsidRDefault="006A4C40">
          <w:pPr>
            <w:pBdr>
              <w:top w:val="nil"/>
              <w:left w:val="nil"/>
              <w:bottom w:val="nil"/>
              <w:right w:val="nil"/>
              <w:between w:val="nil"/>
            </w:pBdr>
            <w:tabs>
              <w:tab w:val="left" w:pos="480"/>
              <w:tab w:val="right" w:leader="dot" w:pos="9629"/>
            </w:tabs>
            <w:spacing w:before="120" w:after="120"/>
            <w:rPr>
              <w:rFonts w:ascii="Calibri" w:eastAsia="Calibri" w:hAnsi="Calibri" w:cs="Calibri"/>
              <w:color w:val="000000"/>
              <w:sz w:val="22"/>
              <w:szCs w:val="22"/>
            </w:rPr>
          </w:pPr>
          <w:hyperlink w:anchor="_heading=h.3as4poj">
            <w:r w:rsidR="002E441C">
              <w:rPr>
                <w:rFonts w:eastAsia="Times New Roman"/>
                <w:b/>
                <w:smallCaps/>
                <w:color w:val="000000"/>
                <w:sz w:val="28"/>
                <w:szCs w:val="28"/>
              </w:rPr>
              <w:t>2.</w:t>
            </w:r>
          </w:hyperlink>
          <w:hyperlink w:anchor="_heading=h.3as4poj">
            <w:r w:rsidR="002E441C">
              <w:rPr>
                <w:rFonts w:ascii="Calibri" w:eastAsia="Calibri" w:hAnsi="Calibri" w:cs="Calibri"/>
                <w:color w:val="000000"/>
                <w:sz w:val="22"/>
                <w:szCs w:val="22"/>
              </w:rPr>
              <w:tab/>
            </w:r>
          </w:hyperlink>
          <w:r w:rsidR="002E441C">
            <w:fldChar w:fldCharType="begin"/>
          </w:r>
          <w:r w:rsidR="002E441C">
            <w:instrText xml:space="preserve"> PAGEREF _heading=h.3as4poj \h </w:instrText>
          </w:r>
          <w:r w:rsidR="002E441C">
            <w:fldChar w:fldCharType="separate"/>
          </w:r>
          <w:r w:rsidR="002E441C">
            <w:rPr>
              <w:rFonts w:eastAsia="Times New Roman"/>
              <w:b/>
              <w:smallCaps/>
              <w:color w:val="000000"/>
              <w:sz w:val="28"/>
              <w:szCs w:val="28"/>
            </w:rPr>
            <w:t>Person responsibility</w:t>
          </w:r>
          <w:r w:rsidR="002E441C">
            <w:rPr>
              <w:rFonts w:eastAsia="Times New Roman"/>
              <w:b/>
              <w:smallCaps/>
              <w:color w:val="000000"/>
              <w:sz w:val="28"/>
              <w:szCs w:val="28"/>
            </w:rPr>
            <w:tab/>
            <w:t>6</w:t>
          </w:r>
          <w:r w:rsidR="002E441C">
            <w:fldChar w:fldCharType="end"/>
          </w:r>
        </w:p>
        <w:p w14:paraId="1EE9AA50"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1pxezwc">
            <w:r w:rsidR="002E441C">
              <w:rPr>
                <w:rFonts w:eastAsia="Times New Roman"/>
                <w:smallCaps/>
                <w:color w:val="000000"/>
                <w:sz w:val="20"/>
                <w:szCs w:val="20"/>
              </w:rPr>
              <w:t>2.1 Roles</w:t>
            </w:r>
            <w:r w:rsidR="002E441C">
              <w:rPr>
                <w:rFonts w:eastAsia="Times New Roman"/>
                <w:smallCaps/>
                <w:color w:val="000000"/>
                <w:sz w:val="20"/>
                <w:szCs w:val="20"/>
              </w:rPr>
              <w:tab/>
              <w:t>6</w:t>
            </w:r>
          </w:hyperlink>
        </w:p>
        <w:p w14:paraId="05378713"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49x2ik5">
            <w:r w:rsidR="002E441C">
              <w:rPr>
                <w:rFonts w:eastAsia="Times New Roman"/>
                <w:smallCaps/>
                <w:color w:val="000000"/>
                <w:sz w:val="20"/>
                <w:szCs w:val="20"/>
              </w:rPr>
              <w:t>2.2 RESPONSIBILITY</w:t>
            </w:r>
            <w:r w:rsidR="002E441C">
              <w:rPr>
                <w:rFonts w:eastAsia="Times New Roman"/>
                <w:smallCaps/>
                <w:color w:val="000000"/>
                <w:sz w:val="20"/>
                <w:szCs w:val="20"/>
              </w:rPr>
              <w:tab/>
              <w:t>6</w:t>
            </w:r>
          </w:hyperlink>
        </w:p>
        <w:p w14:paraId="3E45865F" w14:textId="77777777" w:rsidR="00B62185" w:rsidRDefault="006A4C40">
          <w:pPr>
            <w:pBdr>
              <w:top w:val="nil"/>
              <w:left w:val="nil"/>
              <w:bottom w:val="nil"/>
              <w:right w:val="nil"/>
              <w:between w:val="nil"/>
            </w:pBdr>
            <w:tabs>
              <w:tab w:val="left" w:pos="480"/>
              <w:tab w:val="right" w:leader="dot" w:pos="9629"/>
            </w:tabs>
            <w:spacing w:before="120" w:after="120"/>
            <w:rPr>
              <w:rFonts w:ascii="Calibri" w:eastAsia="Calibri" w:hAnsi="Calibri" w:cs="Calibri"/>
              <w:color w:val="000000"/>
              <w:sz w:val="22"/>
              <w:szCs w:val="22"/>
            </w:rPr>
          </w:pPr>
          <w:hyperlink w:anchor="_heading=h.2p2csry">
            <w:r w:rsidR="002E441C">
              <w:rPr>
                <w:rFonts w:eastAsia="Times New Roman"/>
                <w:b/>
                <w:smallCaps/>
                <w:color w:val="000000"/>
                <w:sz w:val="28"/>
                <w:szCs w:val="28"/>
              </w:rPr>
              <w:t>3.</w:t>
            </w:r>
          </w:hyperlink>
          <w:hyperlink w:anchor="_heading=h.2p2csry">
            <w:r w:rsidR="002E441C">
              <w:rPr>
                <w:rFonts w:ascii="Calibri" w:eastAsia="Calibri" w:hAnsi="Calibri" w:cs="Calibri"/>
                <w:color w:val="000000"/>
                <w:sz w:val="22"/>
                <w:szCs w:val="22"/>
              </w:rPr>
              <w:tab/>
            </w:r>
          </w:hyperlink>
          <w:r w:rsidR="002E441C">
            <w:fldChar w:fldCharType="begin"/>
          </w:r>
          <w:r w:rsidR="002E441C">
            <w:instrText xml:space="preserve"> PAGEREF _heading=h.2p2csry \h </w:instrText>
          </w:r>
          <w:r w:rsidR="002E441C">
            <w:fldChar w:fldCharType="separate"/>
          </w:r>
          <w:r w:rsidR="002E441C">
            <w:rPr>
              <w:rFonts w:eastAsia="Times New Roman"/>
              <w:b/>
              <w:smallCaps/>
              <w:color w:val="000000"/>
              <w:sz w:val="28"/>
              <w:szCs w:val="28"/>
            </w:rPr>
            <w:t>General procedureS</w:t>
          </w:r>
          <w:r w:rsidR="002E441C">
            <w:rPr>
              <w:rFonts w:eastAsia="Times New Roman"/>
              <w:b/>
              <w:smallCaps/>
              <w:color w:val="000000"/>
              <w:sz w:val="28"/>
              <w:szCs w:val="28"/>
            </w:rPr>
            <w:tab/>
            <w:t>7</w:t>
          </w:r>
          <w:r w:rsidR="002E441C">
            <w:fldChar w:fldCharType="end"/>
          </w:r>
        </w:p>
        <w:p w14:paraId="0C40B345"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147n2zr">
            <w:r w:rsidR="002E441C">
              <w:rPr>
                <w:rFonts w:eastAsia="Times New Roman"/>
                <w:smallCaps/>
                <w:color w:val="000000"/>
                <w:sz w:val="20"/>
                <w:szCs w:val="20"/>
              </w:rPr>
              <w:t>3.1 KEEP A LOG BOOK</w:t>
            </w:r>
            <w:r w:rsidR="002E441C">
              <w:rPr>
                <w:rFonts w:eastAsia="Times New Roman"/>
                <w:smallCaps/>
                <w:color w:val="000000"/>
                <w:sz w:val="20"/>
                <w:szCs w:val="20"/>
              </w:rPr>
              <w:tab/>
              <w:t>7</w:t>
            </w:r>
          </w:hyperlink>
        </w:p>
        <w:p w14:paraId="292A1FDB"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3o7alnk">
            <w:r w:rsidR="002E441C">
              <w:rPr>
                <w:rFonts w:eastAsia="Times New Roman"/>
                <w:smallCaps/>
                <w:color w:val="000000"/>
                <w:sz w:val="20"/>
                <w:szCs w:val="20"/>
              </w:rPr>
              <w:t>3.2 INFORM THE APPROPRIATE PEOPLE</w:t>
            </w:r>
            <w:r w:rsidR="002E441C">
              <w:rPr>
                <w:rFonts w:eastAsia="Times New Roman"/>
                <w:smallCaps/>
                <w:color w:val="000000"/>
                <w:sz w:val="20"/>
                <w:szCs w:val="20"/>
              </w:rPr>
              <w:tab/>
              <w:t>7</w:t>
            </w:r>
          </w:hyperlink>
        </w:p>
        <w:p w14:paraId="5014DA77"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23ckvvd">
            <w:r w:rsidR="002E441C">
              <w:rPr>
                <w:rFonts w:eastAsia="Times New Roman"/>
                <w:smallCaps/>
                <w:color w:val="000000"/>
                <w:sz w:val="20"/>
                <w:szCs w:val="20"/>
              </w:rPr>
              <w:t>3.3 Follow-up analysis</w:t>
            </w:r>
            <w:r w:rsidR="002E441C">
              <w:rPr>
                <w:rFonts w:eastAsia="Times New Roman"/>
                <w:smallCaps/>
                <w:color w:val="000000"/>
                <w:sz w:val="20"/>
                <w:szCs w:val="20"/>
              </w:rPr>
              <w:tab/>
              <w:t>8</w:t>
            </w:r>
          </w:hyperlink>
        </w:p>
        <w:p w14:paraId="4B0DF320" w14:textId="77777777" w:rsidR="00B62185" w:rsidRDefault="006A4C40">
          <w:pPr>
            <w:pBdr>
              <w:top w:val="nil"/>
              <w:left w:val="nil"/>
              <w:bottom w:val="nil"/>
              <w:right w:val="nil"/>
              <w:between w:val="nil"/>
            </w:pBdr>
            <w:tabs>
              <w:tab w:val="left" w:pos="480"/>
              <w:tab w:val="right" w:leader="dot" w:pos="9629"/>
            </w:tabs>
            <w:spacing w:before="120" w:after="120"/>
            <w:rPr>
              <w:rFonts w:ascii="Calibri" w:eastAsia="Calibri" w:hAnsi="Calibri" w:cs="Calibri"/>
              <w:color w:val="000000"/>
              <w:sz w:val="22"/>
              <w:szCs w:val="22"/>
            </w:rPr>
          </w:pPr>
          <w:hyperlink w:anchor="_heading=h.ihv636">
            <w:r w:rsidR="002E441C">
              <w:rPr>
                <w:rFonts w:eastAsia="Times New Roman"/>
                <w:b/>
                <w:smallCaps/>
                <w:color w:val="000000"/>
                <w:sz w:val="28"/>
                <w:szCs w:val="28"/>
              </w:rPr>
              <w:t>4.</w:t>
            </w:r>
          </w:hyperlink>
          <w:hyperlink w:anchor="_heading=h.ihv636">
            <w:r w:rsidR="002E441C">
              <w:rPr>
                <w:rFonts w:ascii="Calibri" w:eastAsia="Calibri" w:hAnsi="Calibri" w:cs="Calibri"/>
                <w:color w:val="000000"/>
                <w:sz w:val="22"/>
                <w:szCs w:val="22"/>
              </w:rPr>
              <w:tab/>
            </w:r>
          </w:hyperlink>
          <w:r w:rsidR="002E441C">
            <w:fldChar w:fldCharType="begin"/>
          </w:r>
          <w:r w:rsidR="002E441C">
            <w:instrText xml:space="preserve"> PAGEREF _heading=h.ihv636 \h </w:instrText>
          </w:r>
          <w:r w:rsidR="002E441C">
            <w:fldChar w:fldCharType="separate"/>
          </w:r>
          <w:r w:rsidR="002E441C">
            <w:rPr>
              <w:rFonts w:eastAsia="Times New Roman"/>
              <w:b/>
              <w:smallCaps/>
              <w:color w:val="000000"/>
              <w:sz w:val="28"/>
              <w:szCs w:val="28"/>
            </w:rPr>
            <w:t>Incident prevention procedureS</w:t>
          </w:r>
          <w:r w:rsidR="002E441C">
            <w:rPr>
              <w:rFonts w:eastAsia="Times New Roman"/>
              <w:b/>
              <w:smallCaps/>
              <w:color w:val="000000"/>
              <w:sz w:val="28"/>
              <w:szCs w:val="28"/>
            </w:rPr>
            <w:tab/>
            <w:t>9</w:t>
          </w:r>
          <w:r w:rsidR="002E441C">
            <w:fldChar w:fldCharType="end"/>
          </w:r>
        </w:p>
        <w:p w14:paraId="7135020A"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32hioqz">
            <w:r w:rsidR="002E441C">
              <w:rPr>
                <w:rFonts w:eastAsia="Times New Roman"/>
                <w:smallCaps/>
                <w:color w:val="000000"/>
                <w:sz w:val="20"/>
                <w:szCs w:val="20"/>
              </w:rPr>
              <w:t>4.1 virus PREVENTION POLICY</w:t>
            </w:r>
            <w:r w:rsidR="002E441C">
              <w:rPr>
                <w:rFonts w:eastAsia="Times New Roman"/>
                <w:smallCaps/>
                <w:color w:val="000000"/>
                <w:sz w:val="20"/>
                <w:szCs w:val="20"/>
              </w:rPr>
              <w:tab/>
              <w:t>9</w:t>
            </w:r>
          </w:hyperlink>
        </w:p>
        <w:p w14:paraId="199C3DA9"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1hmsyys">
            <w:r w:rsidR="002E441C">
              <w:rPr>
                <w:rFonts w:eastAsia="Times New Roman"/>
                <w:smallCaps/>
                <w:color w:val="000000"/>
                <w:sz w:val="20"/>
                <w:szCs w:val="20"/>
              </w:rPr>
              <w:t>4.2 Password Policy</w:t>
            </w:r>
            <w:r w:rsidR="002E441C">
              <w:rPr>
                <w:rFonts w:eastAsia="Times New Roman"/>
                <w:smallCaps/>
                <w:color w:val="000000"/>
                <w:sz w:val="20"/>
                <w:szCs w:val="20"/>
              </w:rPr>
              <w:tab/>
              <w:t>9</w:t>
            </w:r>
          </w:hyperlink>
        </w:p>
        <w:p w14:paraId="19F631F9"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41mghml">
            <w:r w:rsidR="002E441C">
              <w:rPr>
                <w:rFonts w:eastAsia="Times New Roman"/>
                <w:smallCaps/>
                <w:color w:val="000000"/>
                <w:sz w:val="20"/>
                <w:szCs w:val="20"/>
              </w:rPr>
              <w:t>4.3 Server Security Policy</w:t>
            </w:r>
            <w:r w:rsidR="002E441C">
              <w:rPr>
                <w:rFonts w:eastAsia="Times New Roman"/>
                <w:smallCaps/>
                <w:color w:val="000000"/>
                <w:sz w:val="20"/>
                <w:szCs w:val="20"/>
              </w:rPr>
              <w:tab/>
              <w:t>10</w:t>
            </w:r>
          </w:hyperlink>
        </w:p>
        <w:p w14:paraId="14E7CC11"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2grqrue">
            <w:r w:rsidR="002E441C">
              <w:rPr>
                <w:rFonts w:eastAsia="Times New Roman"/>
                <w:smallCaps/>
                <w:color w:val="000000"/>
                <w:sz w:val="20"/>
                <w:szCs w:val="20"/>
              </w:rPr>
              <w:t>4.4 patch / hot fix Update from product Vendor</w:t>
            </w:r>
            <w:r w:rsidR="002E441C">
              <w:rPr>
                <w:rFonts w:eastAsia="Times New Roman"/>
                <w:smallCaps/>
                <w:color w:val="000000"/>
                <w:sz w:val="20"/>
                <w:szCs w:val="20"/>
              </w:rPr>
              <w:tab/>
              <w:t>10</w:t>
            </w:r>
          </w:hyperlink>
        </w:p>
        <w:p w14:paraId="1B8C5AE8" w14:textId="77777777" w:rsidR="00B62185" w:rsidRDefault="006A4C40">
          <w:pPr>
            <w:pBdr>
              <w:top w:val="nil"/>
              <w:left w:val="nil"/>
              <w:bottom w:val="nil"/>
              <w:right w:val="nil"/>
              <w:between w:val="nil"/>
            </w:pBdr>
            <w:tabs>
              <w:tab w:val="left" w:pos="480"/>
              <w:tab w:val="right" w:leader="dot" w:pos="9629"/>
            </w:tabs>
            <w:spacing w:before="120" w:after="120"/>
            <w:rPr>
              <w:rFonts w:ascii="Calibri" w:eastAsia="Calibri" w:hAnsi="Calibri" w:cs="Calibri"/>
              <w:color w:val="000000"/>
              <w:sz w:val="22"/>
              <w:szCs w:val="22"/>
            </w:rPr>
          </w:pPr>
          <w:hyperlink w:anchor="_heading=h.vx1227">
            <w:r w:rsidR="002E441C">
              <w:rPr>
                <w:rFonts w:eastAsia="Times New Roman"/>
                <w:b/>
                <w:smallCaps/>
                <w:color w:val="000000"/>
                <w:sz w:val="28"/>
                <w:szCs w:val="28"/>
              </w:rPr>
              <w:t>5.</w:t>
            </w:r>
          </w:hyperlink>
          <w:hyperlink w:anchor="_heading=h.vx1227">
            <w:r w:rsidR="002E441C">
              <w:rPr>
                <w:rFonts w:ascii="Calibri" w:eastAsia="Calibri" w:hAnsi="Calibri" w:cs="Calibri"/>
                <w:color w:val="000000"/>
                <w:sz w:val="22"/>
                <w:szCs w:val="22"/>
              </w:rPr>
              <w:tab/>
            </w:r>
          </w:hyperlink>
          <w:r w:rsidR="002E441C">
            <w:fldChar w:fldCharType="begin"/>
          </w:r>
          <w:r w:rsidR="002E441C">
            <w:instrText xml:space="preserve"> PAGEREF _heading=h.vx1227 \h </w:instrText>
          </w:r>
          <w:r w:rsidR="002E441C">
            <w:fldChar w:fldCharType="separate"/>
          </w:r>
          <w:r w:rsidR="002E441C">
            <w:rPr>
              <w:rFonts w:eastAsia="Times New Roman"/>
              <w:b/>
              <w:smallCaps/>
              <w:color w:val="000000"/>
              <w:sz w:val="28"/>
              <w:szCs w:val="28"/>
            </w:rPr>
            <w:t>incident Specific procedures</w:t>
          </w:r>
          <w:r w:rsidR="002E441C">
            <w:rPr>
              <w:rFonts w:eastAsia="Times New Roman"/>
              <w:b/>
              <w:smallCaps/>
              <w:color w:val="000000"/>
              <w:sz w:val="28"/>
              <w:szCs w:val="28"/>
            </w:rPr>
            <w:tab/>
            <w:t>12</w:t>
          </w:r>
          <w:r w:rsidR="002E441C">
            <w:fldChar w:fldCharType="end"/>
          </w:r>
        </w:p>
        <w:p w14:paraId="728828A1"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3fwokq0">
            <w:r w:rsidR="002E441C">
              <w:rPr>
                <w:rFonts w:eastAsia="Times New Roman"/>
                <w:smallCaps/>
                <w:color w:val="000000"/>
                <w:sz w:val="20"/>
                <w:szCs w:val="20"/>
              </w:rPr>
              <w:t>5.1 VIRUS and WORM INCIDENTS</w:t>
            </w:r>
            <w:r w:rsidR="002E441C">
              <w:rPr>
                <w:rFonts w:eastAsia="Times New Roman"/>
                <w:smallCaps/>
                <w:color w:val="000000"/>
                <w:sz w:val="20"/>
                <w:szCs w:val="20"/>
              </w:rPr>
              <w:tab/>
              <w:t>12</w:t>
            </w:r>
          </w:hyperlink>
        </w:p>
        <w:p w14:paraId="6C8BAB16"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1v1yuxt">
            <w:r w:rsidR="002E441C">
              <w:rPr>
                <w:rFonts w:eastAsia="Times New Roman"/>
                <w:smallCaps/>
                <w:color w:val="000000"/>
                <w:sz w:val="20"/>
                <w:szCs w:val="20"/>
              </w:rPr>
              <w:t>5.2 Ad-ware and spyware INCIDENTS</w:t>
            </w:r>
            <w:r w:rsidR="002E441C">
              <w:rPr>
                <w:rFonts w:eastAsia="Times New Roman"/>
                <w:smallCaps/>
                <w:color w:val="000000"/>
                <w:sz w:val="20"/>
                <w:szCs w:val="20"/>
              </w:rPr>
              <w:tab/>
              <w:t>14</w:t>
            </w:r>
          </w:hyperlink>
        </w:p>
        <w:p w14:paraId="452F5BE9"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4f1mdlm">
            <w:r w:rsidR="002E441C">
              <w:rPr>
                <w:rFonts w:eastAsia="Times New Roman"/>
                <w:smallCaps/>
                <w:color w:val="000000"/>
                <w:sz w:val="20"/>
                <w:szCs w:val="20"/>
              </w:rPr>
              <w:t>5.3 Illegal access to system</w:t>
            </w:r>
            <w:r w:rsidR="002E441C">
              <w:rPr>
                <w:rFonts w:eastAsia="Times New Roman"/>
                <w:smallCaps/>
                <w:color w:val="000000"/>
                <w:sz w:val="20"/>
                <w:szCs w:val="20"/>
              </w:rPr>
              <w:tab/>
              <w:t>15</w:t>
            </w:r>
          </w:hyperlink>
        </w:p>
        <w:p w14:paraId="44E5C94B" w14:textId="77777777" w:rsidR="00B62185" w:rsidRDefault="006A4C40">
          <w:pPr>
            <w:pBdr>
              <w:top w:val="nil"/>
              <w:left w:val="nil"/>
              <w:bottom w:val="nil"/>
              <w:right w:val="nil"/>
              <w:between w:val="nil"/>
            </w:pBdr>
            <w:tabs>
              <w:tab w:val="right" w:leader="dot" w:pos="9629"/>
            </w:tabs>
            <w:ind w:left="240"/>
            <w:rPr>
              <w:rFonts w:ascii="Calibri" w:eastAsia="Calibri" w:hAnsi="Calibri" w:cs="Calibri"/>
              <w:color w:val="000000"/>
              <w:sz w:val="22"/>
              <w:szCs w:val="22"/>
            </w:rPr>
          </w:pPr>
          <w:hyperlink w:anchor="_heading=h.2u6wntf">
            <w:r w:rsidR="002E441C">
              <w:rPr>
                <w:rFonts w:eastAsia="Times New Roman"/>
                <w:smallCaps/>
                <w:color w:val="000000"/>
                <w:sz w:val="20"/>
                <w:szCs w:val="20"/>
              </w:rPr>
              <w:t>5.4 Denial of system resources</w:t>
            </w:r>
            <w:r w:rsidR="002E441C">
              <w:rPr>
                <w:rFonts w:eastAsia="Times New Roman"/>
                <w:smallCaps/>
                <w:color w:val="000000"/>
                <w:sz w:val="20"/>
                <w:szCs w:val="20"/>
              </w:rPr>
              <w:tab/>
              <w:t>17</w:t>
            </w:r>
          </w:hyperlink>
        </w:p>
        <w:p w14:paraId="3E681F4F" w14:textId="77777777" w:rsidR="00B62185" w:rsidRDefault="006A4C40">
          <w:pPr>
            <w:pBdr>
              <w:top w:val="nil"/>
              <w:left w:val="nil"/>
              <w:bottom w:val="nil"/>
              <w:right w:val="nil"/>
              <w:between w:val="nil"/>
            </w:pBdr>
            <w:tabs>
              <w:tab w:val="left" w:pos="480"/>
              <w:tab w:val="right" w:leader="dot" w:pos="9629"/>
            </w:tabs>
            <w:spacing w:before="120" w:after="120"/>
            <w:rPr>
              <w:rFonts w:ascii="Calibri" w:eastAsia="Calibri" w:hAnsi="Calibri" w:cs="Calibri"/>
              <w:color w:val="000000"/>
              <w:sz w:val="22"/>
              <w:szCs w:val="22"/>
            </w:rPr>
          </w:pPr>
          <w:hyperlink w:anchor="_heading=h.19c6y18">
            <w:r w:rsidR="002E441C">
              <w:rPr>
                <w:rFonts w:eastAsia="Times New Roman"/>
                <w:b/>
                <w:smallCaps/>
                <w:color w:val="000000"/>
                <w:sz w:val="28"/>
                <w:szCs w:val="28"/>
              </w:rPr>
              <w:t>6.</w:t>
            </w:r>
          </w:hyperlink>
          <w:hyperlink w:anchor="_heading=h.19c6y18">
            <w:r w:rsidR="002E441C">
              <w:rPr>
                <w:rFonts w:ascii="Calibri" w:eastAsia="Calibri" w:hAnsi="Calibri" w:cs="Calibri"/>
                <w:color w:val="000000"/>
                <w:sz w:val="22"/>
                <w:szCs w:val="22"/>
              </w:rPr>
              <w:tab/>
            </w:r>
          </w:hyperlink>
          <w:r w:rsidR="002E441C">
            <w:fldChar w:fldCharType="begin"/>
          </w:r>
          <w:r w:rsidR="002E441C">
            <w:instrText xml:space="preserve"> PAGEREF _heading=h.19c6y18 \h </w:instrText>
          </w:r>
          <w:r w:rsidR="002E441C">
            <w:fldChar w:fldCharType="separate"/>
          </w:r>
          <w:r w:rsidR="002E441C">
            <w:rPr>
              <w:rFonts w:eastAsia="Times New Roman"/>
              <w:b/>
              <w:smallCaps/>
              <w:color w:val="000000"/>
              <w:sz w:val="28"/>
              <w:szCs w:val="28"/>
            </w:rPr>
            <w:t>APPENDIX</w:t>
          </w:r>
          <w:r w:rsidR="002E441C">
            <w:rPr>
              <w:rFonts w:eastAsia="Times New Roman"/>
              <w:b/>
              <w:smallCaps/>
              <w:color w:val="000000"/>
              <w:sz w:val="28"/>
              <w:szCs w:val="28"/>
            </w:rPr>
            <w:tab/>
            <w:t>19</w:t>
          </w:r>
          <w:r w:rsidR="002E441C">
            <w:fldChar w:fldCharType="end"/>
          </w:r>
        </w:p>
        <w:p w14:paraId="3B85E41B" w14:textId="77777777" w:rsidR="00B62185" w:rsidRDefault="006A4C40">
          <w:pPr>
            <w:pBdr>
              <w:top w:val="nil"/>
              <w:left w:val="nil"/>
              <w:bottom w:val="nil"/>
              <w:right w:val="nil"/>
              <w:between w:val="nil"/>
            </w:pBdr>
            <w:tabs>
              <w:tab w:val="left" w:pos="1920"/>
              <w:tab w:val="right" w:leader="dot" w:pos="9629"/>
            </w:tabs>
            <w:ind w:left="240"/>
            <w:rPr>
              <w:rFonts w:ascii="Calibri" w:eastAsia="Calibri" w:hAnsi="Calibri" w:cs="Calibri"/>
              <w:color w:val="000000"/>
              <w:sz w:val="22"/>
              <w:szCs w:val="22"/>
            </w:rPr>
          </w:pPr>
          <w:hyperlink w:anchor="_heading=h.3tbugp1">
            <w:r w:rsidR="002E441C">
              <w:rPr>
                <w:rFonts w:eastAsia="Times New Roman"/>
                <w:smallCaps/>
                <w:color w:val="000000"/>
                <w:sz w:val="20"/>
                <w:szCs w:val="20"/>
              </w:rPr>
              <w:t xml:space="preserve">APPENDIX A - </w:t>
            </w:r>
          </w:hyperlink>
          <w:hyperlink w:anchor="_heading=h.3tbugp1">
            <w:r w:rsidR="002E441C">
              <w:rPr>
                <w:rFonts w:ascii="Calibri" w:eastAsia="Calibri" w:hAnsi="Calibri" w:cs="Calibri"/>
                <w:color w:val="000000"/>
                <w:sz w:val="22"/>
                <w:szCs w:val="22"/>
              </w:rPr>
              <w:tab/>
            </w:r>
          </w:hyperlink>
          <w:r w:rsidR="002E441C">
            <w:fldChar w:fldCharType="begin"/>
          </w:r>
          <w:r w:rsidR="002E441C">
            <w:instrText xml:space="preserve"> PAGEREF _heading=h.3tbugp1 \h </w:instrText>
          </w:r>
          <w:r w:rsidR="002E441C">
            <w:fldChar w:fldCharType="separate"/>
          </w:r>
          <w:r w:rsidR="002E441C">
            <w:rPr>
              <w:rFonts w:eastAsia="Times New Roman"/>
              <w:smallCaps/>
              <w:color w:val="000000"/>
              <w:sz w:val="20"/>
              <w:szCs w:val="20"/>
            </w:rPr>
            <w:t>PRELIMINARY INFORMATION SECURITY INCIDENT REPORTING FORM</w:t>
          </w:r>
          <w:r w:rsidR="002E441C">
            <w:rPr>
              <w:rFonts w:eastAsia="Times New Roman"/>
              <w:smallCaps/>
              <w:color w:val="000000"/>
              <w:sz w:val="20"/>
              <w:szCs w:val="20"/>
            </w:rPr>
            <w:tab/>
            <w:t>19</w:t>
          </w:r>
          <w:r w:rsidR="002E441C">
            <w:fldChar w:fldCharType="end"/>
          </w:r>
        </w:p>
        <w:p w14:paraId="1A8CA173" w14:textId="77777777" w:rsidR="00B62185" w:rsidRDefault="006A4C40">
          <w:pPr>
            <w:pBdr>
              <w:top w:val="nil"/>
              <w:left w:val="nil"/>
              <w:bottom w:val="nil"/>
              <w:right w:val="nil"/>
              <w:between w:val="nil"/>
            </w:pBdr>
            <w:tabs>
              <w:tab w:val="left" w:pos="1920"/>
              <w:tab w:val="right" w:leader="dot" w:pos="9629"/>
            </w:tabs>
            <w:ind w:left="240"/>
            <w:rPr>
              <w:rFonts w:ascii="Calibri" w:eastAsia="Calibri" w:hAnsi="Calibri" w:cs="Calibri"/>
              <w:color w:val="000000"/>
              <w:sz w:val="22"/>
              <w:szCs w:val="22"/>
            </w:rPr>
          </w:pPr>
          <w:hyperlink w:anchor="_heading=h.28h4qwu">
            <w:r w:rsidR="002E441C">
              <w:rPr>
                <w:rFonts w:eastAsia="Times New Roman"/>
                <w:smallCaps/>
                <w:color w:val="000000"/>
                <w:sz w:val="20"/>
                <w:szCs w:val="20"/>
              </w:rPr>
              <w:t xml:space="preserve">APPENDIX B - </w:t>
            </w:r>
          </w:hyperlink>
          <w:hyperlink w:anchor="_heading=h.28h4qwu">
            <w:r w:rsidR="002E441C">
              <w:rPr>
                <w:rFonts w:ascii="Calibri" w:eastAsia="Calibri" w:hAnsi="Calibri" w:cs="Calibri"/>
                <w:color w:val="000000"/>
                <w:sz w:val="22"/>
                <w:szCs w:val="22"/>
              </w:rPr>
              <w:tab/>
            </w:r>
          </w:hyperlink>
          <w:r w:rsidR="002E441C">
            <w:fldChar w:fldCharType="begin"/>
          </w:r>
          <w:r w:rsidR="002E441C">
            <w:instrText xml:space="preserve"> PAGEREF _heading=h.28h4qwu \h </w:instrText>
          </w:r>
          <w:r w:rsidR="002E441C">
            <w:fldChar w:fldCharType="separate"/>
          </w:r>
          <w:r w:rsidR="002E441C">
            <w:rPr>
              <w:rFonts w:eastAsia="Times New Roman"/>
              <w:smallCaps/>
              <w:color w:val="000000"/>
              <w:sz w:val="20"/>
              <w:szCs w:val="20"/>
            </w:rPr>
            <w:t>POST-INCIDENT REPORT</w:t>
          </w:r>
          <w:r w:rsidR="002E441C">
            <w:rPr>
              <w:rFonts w:eastAsia="Times New Roman"/>
              <w:smallCaps/>
              <w:color w:val="000000"/>
              <w:sz w:val="20"/>
              <w:szCs w:val="20"/>
            </w:rPr>
            <w:tab/>
            <w:t>20</w:t>
          </w:r>
          <w:r w:rsidR="002E441C">
            <w:fldChar w:fldCharType="end"/>
          </w:r>
        </w:p>
        <w:p w14:paraId="201A70C0" w14:textId="77777777" w:rsidR="00B62185" w:rsidRDefault="006A4C40">
          <w:pPr>
            <w:pBdr>
              <w:top w:val="nil"/>
              <w:left w:val="nil"/>
              <w:bottom w:val="nil"/>
              <w:right w:val="nil"/>
              <w:between w:val="nil"/>
            </w:pBdr>
            <w:tabs>
              <w:tab w:val="left" w:pos="1920"/>
              <w:tab w:val="right" w:leader="dot" w:pos="9629"/>
            </w:tabs>
            <w:ind w:left="240"/>
            <w:rPr>
              <w:rFonts w:ascii="Calibri" w:eastAsia="Calibri" w:hAnsi="Calibri" w:cs="Calibri"/>
              <w:color w:val="000000"/>
              <w:sz w:val="22"/>
              <w:szCs w:val="22"/>
            </w:rPr>
          </w:pPr>
          <w:hyperlink w:anchor="_heading=h.nmf14n">
            <w:r w:rsidR="002E441C">
              <w:rPr>
                <w:rFonts w:eastAsia="Times New Roman"/>
                <w:smallCaps/>
                <w:color w:val="000000"/>
                <w:sz w:val="20"/>
                <w:szCs w:val="20"/>
              </w:rPr>
              <w:t xml:space="preserve">APPENDIX C - </w:t>
            </w:r>
          </w:hyperlink>
          <w:hyperlink w:anchor="_heading=h.nmf14n">
            <w:r w:rsidR="002E441C">
              <w:rPr>
                <w:rFonts w:ascii="Calibri" w:eastAsia="Calibri" w:hAnsi="Calibri" w:cs="Calibri"/>
                <w:color w:val="000000"/>
                <w:sz w:val="22"/>
                <w:szCs w:val="22"/>
              </w:rPr>
              <w:tab/>
            </w:r>
          </w:hyperlink>
          <w:r w:rsidR="002E441C">
            <w:fldChar w:fldCharType="begin"/>
          </w:r>
          <w:r w:rsidR="002E441C">
            <w:instrText xml:space="preserve"> PAGEREF _heading=h.nmf14n \h </w:instrText>
          </w:r>
          <w:r w:rsidR="002E441C">
            <w:fldChar w:fldCharType="separate"/>
          </w:r>
          <w:r w:rsidR="002E441C">
            <w:rPr>
              <w:rFonts w:eastAsia="Times New Roman"/>
              <w:smallCaps/>
              <w:color w:val="000000"/>
              <w:sz w:val="20"/>
              <w:szCs w:val="20"/>
            </w:rPr>
            <w:t>Departmental IT Security Contacts Change Form</w:t>
          </w:r>
          <w:r w:rsidR="002E441C">
            <w:rPr>
              <w:rFonts w:eastAsia="Times New Roman"/>
              <w:smallCaps/>
              <w:color w:val="000000"/>
              <w:sz w:val="20"/>
              <w:szCs w:val="20"/>
            </w:rPr>
            <w:tab/>
            <w:t>22</w:t>
          </w:r>
          <w:r w:rsidR="002E441C">
            <w:fldChar w:fldCharType="end"/>
          </w:r>
        </w:p>
        <w:p w14:paraId="31644387" w14:textId="77777777" w:rsidR="00B62185" w:rsidRDefault="006A4C40">
          <w:pPr>
            <w:pBdr>
              <w:top w:val="nil"/>
              <w:left w:val="nil"/>
              <w:bottom w:val="nil"/>
              <w:right w:val="nil"/>
              <w:between w:val="nil"/>
            </w:pBdr>
            <w:tabs>
              <w:tab w:val="left" w:pos="1920"/>
              <w:tab w:val="right" w:leader="dot" w:pos="9629"/>
            </w:tabs>
            <w:ind w:left="240"/>
            <w:rPr>
              <w:rFonts w:ascii="Calibri" w:eastAsia="Calibri" w:hAnsi="Calibri" w:cs="Calibri"/>
              <w:color w:val="000000"/>
              <w:sz w:val="22"/>
              <w:szCs w:val="22"/>
            </w:rPr>
          </w:pPr>
          <w:hyperlink w:anchor="_heading=h.37m2jsg">
            <w:r w:rsidR="002E441C">
              <w:rPr>
                <w:rFonts w:eastAsia="Times New Roman"/>
                <w:smallCaps/>
                <w:color w:val="000000"/>
                <w:sz w:val="20"/>
                <w:szCs w:val="20"/>
              </w:rPr>
              <w:t xml:space="preserve">APPENDIX D – </w:t>
            </w:r>
          </w:hyperlink>
          <w:hyperlink w:anchor="_heading=h.37m2jsg">
            <w:r w:rsidR="002E441C">
              <w:rPr>
                <w:rFonts w:ascii="Calibri" w:eastAsia="Calibri" w:hAnsi="Calibri" w:cs="Calibri"/>
                <w:color w:val="000000"/>
                <w:sz w:val="22"/>
                <w:szCs w:val="22"/>
              </w:rPr>
              <w:tab/>
            </w:r>
          </w:hyperlink>
          <w:r w:rsidR="002E441C">
            <w:fldChar w:fldCharType="begin"/>
          </w:r>
          <w:r w:rsidR="002E441C">
            <w:instrText xml:space="preserve"> PAGEREF _heading=h.37m2jsg \h </w:instrText>
          </w:r>
          <w:r w:rsidR="002E441C">
            <w:fldChar w:fldCharType="separate"/>
          </w:r>
          <w:r w:rsidR="002E441C">
            <w:rPr>
              <w:rFonts w:eastAsia="Times New Roman"/>
              <w:smallCaps/>
              <w:color w:val="000000"/>
              <w:sz w:val="20"/>
              <w:szCs w:val="20"/>
            </w:rPr>
            <w:t>IDENTIFICATION OF INCIDENT</w:t>
          </w:r>
          <w:r w:rsidR="002E441C">
            <w:rPr>
              <w:rFonts w:eastAsia="Times New Roman"/>
              <w:smallCaps/>
              <w:color w:val="000000"/>
              <w:sz w:val="20"/>
              <w:szCs w:val="20"/>
            </w:rPr>
            <w:tab/>
            <w:t>23</w:t>
          </w:r>
          <w:r w:rsidR="002E441C">
            <w:fldChar w:fldCharType="end"/>
          </w:r>
          <w:r w:rsidR="002E441C">
            <w:fldChar w:fldCharType="end"/>
          </w:r>
        </w:p>
      </w:sdtContent>
    </w:sdt>
    <w:p w14:paraId="6E7F5A59" w14:textId="77777777" w:rsidR="00B62185" w:rsidRDefault="00B62185"/>
    <w:p w14:paraId="5449962D" w14:textId="65CF82A0" w:rsidR="001D3A52" w:rsidRDefault="001D3A52"/>
    <w:p w14:paraId="70EB32AF" w14:textId="6759C115" w:rsidR="00D16615" w:rsidRDefault="002E441C">
      <w:r>
        <w:br w:type="page"/>
      </w:r>
    </w:p>
    <w:p w14:paraId="26B9ED0A" w14:textId="0B3C2B47" w:rsidR="00B62185" w:rsidRDefault="00B62185">
      <w:pPr>
        <w:rPr>
          <w:b/>
          <w:smallCaps/>
          <w:sz w:val="28"/>
          <w:szCs w:val="28"/>
        </w:rPr>
      </w:pPr>
    </w:p>
    <w:p w14:paraId="45C750E7" w14:textId="77777777" w:rsidR="00B62185" w:rsidRDefault="002E441C">
      <w:pPr>
        <w:pStyle w:val="Heading1"/>
        <w:numPr>
          <w:ilvl w:val="0"/>
          <w:numId w:val="9"/>
        </w:numPr>
      </w:pPr>
      <w:bookmarkStart w:id="7" w:name="_heading=h.qsh70q" w:colFirst="0" w:colLast="0"/>
      <w:bookmarkEnd w:id="7"/>
      <w:r>
        <w:t>Introduction</w:t>
      </w:r>
    </w:p>
    <w:p w14:paraId="0A779792" w14:textId="140E095A" w:rsidR="00B62185" w:rsidRDefault="002E441C">
      <w:pPr>
        <w:pBdr>
          <w:top w:val="nil"/>
          <w:left w:val="nil"/>
          <w:bottom w:val="nil"/>
          <w:right w:val="nil"/>
          <w:between w:val="nil"/>
        </w:pBdr>
        <w:spacing w:after="240"/>
        <w:ind w:left="360"/>
        <w:jc w:val="both"/>
        <w:rPr>
          <w:color w:val="000000"/>
        </w:rPr>
      </w:pPr>
      <w:bookmarkStart w:id="8" w:name="_heading=h.30j0zll" w:colFirst="0" w:colLast="0"/>
      <w:bookmarkEnd w:id="8"/>
      <w:r>
        <w:rPr>
          <w:color w:val="000000"/>
        </w:rPr>
        <w:t xml:space="preserve">This Security Incident Handling Procedure is one of the deliverables submitted as part of </w:t>
      </w:r>
      <w:del w:id="9" w:author="Rebecca Yue" w:date="2025-01-16T16:57:00Z">
        <w:r w:rsidDel="00A93D88">
          <w:rPr>
            <w:color w:val="000000"/>
          </w:rPr>
          <w:delText xml:space="preserve">the </w:delText>
        </w:r>
        <w:r w:rsidDel="00A93D88">
          <w:delText>Self-Certification System</w:delText>
        </w:r>
      </w:del>
      <w:ins w:id="10" w:author="Rebecca Yue" w:date="2025-01-16T16:57:00Z">
        <w:r w:rsidR="00A93D88">
          <w:rPr>
            <w:color w:val="000000"/>
          </w:rPr>
          <w:t>the Licensing Self-Certification</w:t>
        </w:r>
        <w:bookmarkStart w:id="11" w:name="_GoBack"/>
        <w:bookmarkEnd w:id="11"/>
        <w:r w:rsidR="00A93D88">
          <w:rPr>
            <w:color w:val="000000"/>
          </w:rPr>
          <w:t xml:space="preserve"> </w:t>
        </w:r>
      </w:ins>
      <w:ins w:id="12" w:author="Rebecca Yue" w:date="2025-01-16T16:58:00Z">
        <w:r w:rsidR="00A93D88">
          <w:rPr>
            <w:color w:val="000000"/>
          </w:rPr>
          <w:t>Portal</w:t>
        </w:r>
      </w:ins>
      <w:r>
        <w:rPr>
          <w:color w:val="000000"/>
        </w:rPr>
        <w:t xml:space="preserve"> (</w:t>
      </w:r>
      <w:r w:rsidR="006D63E5">
        <w:t>LSCP</w:t>
      </w:r>
      <w:r>
        <w:rPr>
          <w:color w:val="000000"/>
        </w:rPr>
        <w:t>) System for Buildings Department provided by MC.</w:t>
      </w:r>
    </w:p>
    <w:p w14:paraId="28FE73DD" w14:textId="469770E7" w:rsidR="00B62185" w:rsidRDefault="002E441C">
      <w:pPr>
        <w:pBdr>
          <w:top w:val="nil"/>
          <w:left w:val="nil"/>
          <w:bottom w:val="nil"/>
          <w:right w:val="nil"/>
          <w:between w:val="nil"/>
        </w:pBdr>
        <w:spacing w:after="240"/>
        <w:ind w:left="360"/>
        <w:jc w:val="both"/>
        <w:rPr>
          <w:color w:val="000000"/>
        </w:rPr>
      </w:pPr>
      <w:r>
        <w:rPr>
          <w:color w:val="000000"/>
        </w:rPr>
        <w:t xml:space="preserve">The objective of this document is to provide a guideline for handling security incidents that may occur to the </w:t>
      </w:r>
      <w:r w:rsidR="006D63E5">
        <w:t>LSCP</w:t>
      </w:r>
      <w:r>
        <w:t>.</w:t>
      </w:r>
      <w:r>
        <w:rPr>
          <w:color w:val="000000"/>
        </w:rPr>
        <w:t xml:space="preserve">  Some examples of possible incident are listed below:</w:t>
      </w:r>
    </w:p>
    <w:p w14:paraId="44AFA520"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t>Virus infected</w:t>
      </w:r>
    </w:p>
    <w:p w14:paraId="215E8D2D"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t>Worm infected</w:t>
      </w:r>
    </w:p>
    <w:p w14:paraId="435AB4F0"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t>Illegal access to system</w:t>
      </w:r>
    </w:p>
    <w:p w14:paraId="09DC40DE"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t>Denial of system resources</w:t>
      </w:r>
    </w:p>
    <w:p w14:paraId="61B14AC8" w14:textId="77777777" w:rsidR="00B62185" w:rsidRDefault="002E441C">
      <w:pPr>
        <w:pBdr>
          <w:top w:val="nil"/>
          <w:left w:val="nil"/>
          <w:bottom w:val="nil"/>
          <w:right w:val="nil"/>
          <w:between w:val="nil"/>
        </w:pBdr>
        <w:spacing w:after="240"/>
        <w:ind w:left="360"/>
        <w:jc w:val="both"/>
        <w:rPr>
          <w:color w:val="000000"/>
        </w:rPr>
      </w:pPr>
      <w:r>
        <w:rPr>
          <w:color w:val="000000"/>
        </w:rPr>
        <w:t>The following shows some common scenarios that may consider as a security incident’s case:</w:t>
      </w:r>
    </w:p>
    <w:p w14:paraId="698EB518"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t>You see a strange process running and accumulating a lot of CPU time.</w:t>
      </w:r>
    </w:p>
    <w:p w14:paraId="22C63CC7"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t>You have discovered an intruder logged into the system.</w:t>
      </w:r>
    </w:p>
    <w:p w14:paraId="2A1656B7"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t>You have discovered a virus has infected the system.</w:t>
      </w:r>
    </w:p>
    <w:p w14:paraId="36097BB4"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t>You have determined that someone from a remote machine/site is trying to penetrate the system.</w:t>
      </w:r>
    </w:p>
    <w:p w14:paraId="24DB7E56" w14:textId="77777777" w:rsidR="00B62185" w:rsidRDefault="002E441C">
      <w:pPr>
        <w:pBdr>
          <w:top w:val="nil"/>
          <w:left w:val="nil"/>
          <w:bottom w:val="nil"/>
          <w:right w:val="nil"/>
          <w:between w:val="nil"/>
        </w:pBdr>
        <w:spacing w:after="240"/>
        <w:ind w:left="360"/>
        <w:jc w:val="both"/>
        <w:rPr>
          <w:color w:val="000000"/>
        </w:rPr>
      </w:pPr>
      <w:r>
        <w:rPr>
          <w:color w:val="000000"/>
        </w:rPr>
        <w:t>In all the above cases, operator may use this document as a guideline on handling security incidents.</w:t>
      </w:r>
    </w:p>
    <w:p w14:paraId="138A69D5" w14:textId="50C5F95D" w:rsidR="00B62185" w:rsidRDefault="002E441C">
      <w:pPr>
        <w:pBdr>
          <w:top w:val="nil"/>
          <w:left w:val="nil"/>
          <w:bottom w:val="nil"/>
          <w:right w:val="nil"/>
          <w:between w:val="nil"/>
        </w:pBdr>
        <w:spacing w:after="240"/>
        <w:ind w:left="360"/>
        <w:jc w:val="both"/>
        <w:rPr>
          <w:color w:val="000000"/>
        </w:rPr>
      </w:pPr>
      <w:r>
        <w:rPr>
          <w:color w:val="000000"/>
        </w:rPr>
        <w:t xml:space="preserve">This document is intended to provide general procedures for security incident handling in </w:t>
      </w:r>
      <w:r w:rsidR="006D63E5">
        <w:t>LSCP</w:t>
      </w:r>
      <w:r>
        <w:rPr>
          <w:color w:val="000000"/>
        </w:rPr>
        <w:t xml:space="preserve"> for Buildings Department. It is not intended to cover the technical details of the above functional areas.</w:t>
      </w:r>
    </w:p>
    <w:p w14:paraId="400AD9E2" w14:textId="77777777" w:rsidR="00B62185" w:rsidRDefault="002E441C">
      <w:pPr>
        <w:pBdr>
          <w:top w:val="nil"/>
          <w:left w:val="nil"/>
          <w:bottom w:val="nil"/>
          <w:right w:val="nil"/>
          <w:between w:val="nil"/>
        </w:pBdr>
        <w:spacing w:after="240"/>
        <w:ind w:left="360"/>
        <w:jc w:val="both"/>
        <w:rPr>
          <w:color w:val="000000"/>
        </w:rPr>
      </w:pPr>
      <w:r>
        <w:rPr>
          <w:color w:val="000000"/>
        </w:rPr>
        <w:t>The following are the goals of the Security Incident Handling Procedure order by its priority:</w:t>
      </w:r>
    </w:p>
    <w:p w14:paraId="7B559435" w14:textId="77777777" w:rsidR="00B62185" w:rsidRDefault="002E441C">
      <w:pPr>
        <w:widowControl w:val="0"/>
        <w:numPr>
          <w:ilvl w:val="0"/>
          <w:numId w:val="6"/>
        </w:numPr>
        <w:ind w:left="0" w:firstLine="370"/>
        <w:jc w:val="both"/>
      </w:pPr>
      <w:r>
        <w:t>Protect loss or theft of sensitive data.</w:t>
      </w:r>
    </w:p>
    <w:p w14:paraId="1D239EAE" w14:textId="77777777" w:rsidR="00B62185" w:rsidRDefault="002E441C">
      <w:pPr>
        <w:widowControl w:val="0"/>
        <w:numPr>
          <w:ilvl w:val="0"/>
          <w:numId w:val="6"/>
        </w:numPr>
        <w:ind w:left="0" w:firstLine="370"/>
        <w:jc w:val="both"/>
      </w:pPr>
      <w:r>
        <w:t>Protect public image of the bureau/department or the Government as a whole.</w:t>
      </w:r>
    </w:p>
    <w:p w14:paraId="7A8B4290" w14:textId="77777777" w:rsidR="00B62185" w:rsidRDefault="002E441C">
      <w:pPr>
        <w:widowControl w:val="0"/>
        <w:numPr>
          <w:ilvl w:val="0"/>
          <w:numId w:val="6"/>
        </w:numPr>
        <w:ind w:left="0" w:firstLine="370"/>
        <w:jc w:val="both"/>
      </w:pPr>
      <w:r>
        <w:t>Protect data which are costly when lost or damage</w:t>
      </w:r>
    </w:p>
    <w:p w14:paraId="4B8587D9" w14:textId="77777777" w:rsidR="00B62185" w:rsidRDefault="002E441C">
      <w:pPr>
        <w:widowControl w:val="0"/>
        <w:numPr>
          <w:ilvl w:val="0"/>
          <w:numId w:val="6"/>
        </w:numPr>
        <w:ind w:left="0" w:firstLine="370"/>
        <w:jc w:val="both"/>
      </w:pPr>
      <w:r>
        <w:t>Return the system to normal operation in the shortest possible time.</w:t>
      </w:r>
    </w:p>
    <w:p w14:paraId="5CB95B49" w14:textId="77777777" w:rsidR="00B62185" w:rsidRDefault="002E441C">
      <w:pPr>
        <w:widowControl w:val="0"/>
        <w:numPr>
          <w:ilvl w:val="0"/>
          <w:numId w:val="6"/>
        </w:numPr>
        <w:ind w:left="0" w:firstLine="370"/>
        <w:jc w:val="both"/>
      </w:pPr>
      <w:r>
        <w:t>Prevent damage to systems with costly downtime and recovery cost</w:t>
      </w:r>
    </w:p>
    <w:p w14:paraId="4DEFD5FC" w14:textId="77777777" w:rsidR="00B62185" w:rsidRDefault="002E441C">
      <w:pPr>
        <w:widowControl w:val="0"/>
        <w:numPr>
          <w:ilvl w:val="0"/>
          <w:numId w:val="6"/>
        </w:numPr>
        <w:ind w:left="0" w:firstLine="370"/>
        <w:jc w:val="both"/>
      </w:pPr>
      <w:r>
        <w:t>Avoid further incidents</w:t>
      </w:r>
    </w:p>
    <w:p w14:paraId="04F115EB" w14:textId="77777777" w:rsidR="00B62185" w:rsidRDefault="002E441C">
      <w:pPr>
        <w:widowControl w:val="0"/>
        <w:numPr>
          <w:ilvl w:val="0"/>
          <w:numId w:val="6"/>
        </w:numPr>
        <w:ind w:left="0" w:firstLine="370"/>
        <w:jc w:val="both"/>
      </w:pPr>
      <w:r>
        <w:t>Collect evidence to support subsequent case investigation</w:t>
      </w:r>
    </w:p>
    <w:p w14:paraId="2FE28508" w14:textId="77777777" w:rsidR="00B62185" w:rsidRDefault="002E441C">
      <w:pPr>
        <w:widowControl w:val="0"/>
        <w:numPr>
          <w:ilvl w:val="0"/>
          <w:numId w:val="6"/>
        </w:numPr>
        <w:ind w:left="0" w:firstLine="370"/>
        <w:jc w:val="both"/>
      </w:pPr>
      <w:r>
        <w:t>Identify the root cause of the incident</w:t>
      </w:r>
    </w:p>
    <w:p w14:paraId="20164146" w14:textId="77777777" w:rsidR="00B62185" w:rsidRDefault="002E441C">
      <w:pPr>
        <w:widowControl w:val="0"/>
        <w:numPr>
          <w:ilvl w:val="0"/>
          <w:numId w:val="6"/>
        </w:numPr>
        <w:ind w:left="0" w:firstLine="370"/>
        <w:jc w:val="both"/>
      </w:pPr>
      <w:r>
        <w:t>Assess the impact and damage of the incident</w:t>
      </w:r>
    </w:p>
    <w:p w14:paraId="10D2EB35" w14:textId="77777777" w:rsidR="00B62185" w:rsidRDefault="002E441C">
      <w:pPr>
        <w:widowControl w:val="0"/>
        <w:numPr>
          <w:ilvl w:val="0"/>
          <w:numId w:val="6"/>
        </w:numPr>
        <w:ind w:left="0" w:firstLine="370"/>
        <w:jc w:val="both"/>
      </w:pPr>
      <w:r>
        <w:t>Update policies and procedures as needed</w:t>
      </w:r>
    </w:p>
    <w:p w14:paraId="0695FC64" w14:textId="77777777" w:rsidR="00B62185" w:rsidRDefault="00B62185">
      <w:pPr>
        <w:pBdr>
          <w:top w:val="nil"/>
          <w:left w:val="nil"/>
          <w:bottom w:val="nil"/>
          <w:right w:val="nil"/>
          <w:between w:val="nil"/>
        </w:pBdr>
        <w:spacing w:after="240"/>
        <w:ind w:left="360"/>
        <w:jc w:val="both"/>
        <w:rPr>
          <w:color w:val="000000"/>
        </w:rPr>
      </w:pPr>
    </w:p>
    <w:p w14:paraId="43003B48" w14:textId="77777777" w:rsidR="00B62185" w:rsidRDefault="002E441C">
      <w:pPr>
        <w:pBdr>
          <w:top w:val="nil"/>
          <w:left w:val="nil"/>
          <w:bottom w:val="nil"/>
          <w:right w:val="nil"/>
          <w:between w:val="nil"/>
        </w:pBdr>
        <w:spacing w:after="240"/>
        <w:ind w:left="360"/>
        <w:jc w:val="both"/>
        <w:rPr>
          <w:color w:val="000000"/>
        </w:rPr>
      </w:pPr>
      <w:r>
        <w:rPr>
          <w:color w:val="000000"/>
        </w:rPr>
        <w:t>The following guidelines and policies have been referred when preparing this document:</w:t>
      </w:r>
    </w:p>
    <w:p w14:paraId="7AEF0069" w14:textId="0D3B84F2" w:rsidR="00B62185" w:rsidRDefault="002E441C">
      <w:pPr>
        <w:numPr>
          <w:ilvl w:val="0"/>
          <w:numId w:val="10"/>
        </w:numPr>
        <w:pBdr>
          <w:top w:val="nil"/>
          <w:left w:val="nil"/>
          <w:bottom w:val="nil"/>
          <w:right w:val="nil"/>
          <w:between w:val="nil"/>
        </w:pBdr>
        <w:spacing w:after="240"/>
        <w:rPr>
          <w:color w:val="000000"/>
        </w:rPr>
      </w:pPr>
      <w:r>
        <w:rPr>
          <w:color w:val="000000"/>
        </w:rPr>
        <w:t xml:space="preserve">Information Security Incident Handling Guidelines [G54] </w:t>
      </w:r>
    </w:p>
    <w:p w14:paraId="3DEFB262"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lastRenderedPageBreak/>
        <w:t>BD’s Information Security Incident Response and Handling Procedures.</w:t>
      </w:r>
    </w:p>
    <w:p w14:paraId="2F9B255B"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t>Baseline IT Security Policy</w:t>
      </w:r>
    </w:p>
    <w:p w14:paraId="6DF4E009"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t>IT Security Guidelines</w:t>
      </w:r>
    </w:p>
    <w:p w14:paraId="66439A26" w14:textId="77777777" w:rsidR="00B62185" w:rsidRDefault="002E441C">
      <w:pPr>
        <w:numPr>
          <w:ilvl w:val="0"/>
          <w:numId w:val="10"/>
        </w:numPr>
        <w:pBdr>
          <w:top w:val="nil"/>
          <w:left w:val="nil"/>
          <w:bottom w:val="nil"/>
          <w:right w:val="nil"/>
          <w:between w:val="nil"/>
        </w:pBdr>
        <w:spacing w:after="240"/>
        <w:jc w:val="both"/>
        <w:rPr>
          <w:color w:val="000000"/>
        </w:rPr>
      </w:pPr>
      <w:r>
        <w:rPr>
          <w:color w:val="000000"/>
        </w:rPr>
        <w:t>BD IT Security Policy</w:t>
      </w:r>
    </w:p>
    <w:p w14:paraId="4A7D9EC3" w14:textId="154D96CC" w:rsidR="00B62185" w:rsidRDefault="002E441C">
      <w:pPr>
        <w:numPr>
          <w:ilvl w:val="0"/>
          <w:numId w:val="10"/>
        </w:numPr>
        <w:pBdr>
          <w:top w:val="nil"/>
          <w:left w:val="nil"/>
          <w:bottom w:val="nil"/>
          <w:right w:val="nil"/>
          <w:between w:val="nil"/>
        </w:pBdr>
        <w:spacing w:after="240"/>
        <w:jc w:val="both"/>
        <w:rPr>
          <w:color w:val="000000"/>
        </w:rPr>
      </w:pPr>
      <w:r>
        <w:rPr>
          <w:color w:val="000000"/>
        </w:rPr>
        <w:t>Practice Guide for Information Security Incident Handling</w:t>
      </w:r>
    </w:p>
    <w:p w14:paraId="00A4C133" w14:textId="10455945" w:rsidR="0054114F" w:rsidRDefault="0054114F" w:rsidP="00C45EB0">
      <w:pPr>
        <w:pBdr>
          <w:top w:val="nil"/>
          <w:left w:val="nil"/>
          <w:bottom w:val="nil"/>
          <w:right w:val="nil"/>
          <w:between w:val="nil"/>
        </w:pBdr>
        <w:spacing w:after="240"/>
        <w:jc w:val="both"/>
        <w:rPr>
          <w:color w:val="000000"/>
        </w:rPr>
      </w:pPr>
    </w:p>
    <w:p w14:paraId="50407B73" w14:textId="77777777" w:rsidR="00B62185" w:rsidRDefault="002E441C">
      <w:pPr>
        <w:pStyle w:val="Heading1"/>
        <w:numPr>
          <w:ilvl w:val="0"/>
          <w:numId w:val="9"/>
        </w:numPr>
      </w:pPr>
      <w:bookmarkStart w:id="13" w:name="_heading=h.3as4poj" w:colFirst="0" w:colLast="0"/>
      <w:bookmarkEnd w:id="13"/>
      <w:r>
        <w:t>Person responsibility</w:t>
      </w:r>
    </w:p>
    <w:p w14:paraId="54CCD819" w14:textId="0262EC0B" w:rsidR="00B62185" w:rsidRDefault="002E441C">
      <w:pPr>
        <w:pStyle w:val="Heading2"/>
      </w:pPr>
      <w:bookmarkStart w:id="14" w:name="_heading=h.1pxezwc" w:colFirst="0" w:colLast="0"/>
      <w:bookmarkEnd w:id="14"/>
      <w:r>
        <w:t xml:space="preserve">2.1 </w:t>
      </w:r>
      <w:ins w:id="15" w:author="Rebecca Yue [2]" w:date="2024-11-18T17:19:00Z">
        <w:r w:rsidR="00C45EB0">
          <w:t xml:space="preserve">Information Security incident response team (ISIRT) </w:t>
        </w:r>
      </w:ins>
      <w:r>
        <w:t>Roles</w:t>
      </w:r>
    </w:p>
    <w:p w14:paraId="259D0F76" w14:textId="77777777" w:rsidR="00D865F3" w:rsidRDefault="00D865F3" w:rsidP="00D865F3">
      <w:pPr>
        <w:pBdr>
          <w:top w:val="nil"/>
          <w:left w:val="nil"/>
          <w:bottom w:val="nil"/>
          <w:right w:val="nil"/>
          <w:between w:val="nil"/>
        </w:pBdr>
        <w:spacing w:after="240"/>
        <w:ind w:left="426"/>
        <w:rPr>
          <w:color w:val="000000"/>
        </w:rPr>
      </w:pPr>
      <w:r>
        <w:rPr>
          <w:color w:val="000000"/>
        </w:rPr>
        <w:t>Some person(s) who may be involved in the security incident are listed as follows:</w:t>
      </w:r>
    </w:p>
    <w:tbl>
      <w:tblPr>
        <w:tblStyle w:val="aa"/>
        <w:tblW w:w="7040"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9"/>
        <w:gridCol w:w="1885"/>
        <w:gridCol w:w="1886"/>
      </w:tblGrid>
      <w:tr w:rsidR="00D865F3" w14:paraId="2AB0A66F" w14:textId="77777777" w:rsidTr="0034523D">
        <w:tc>
          <w:tcPr>
            <w:tcW w:w="3269" w:type="dxa"/>
          </w:tcPr>
          <w:p w14:paraId="1566F8DD" w14:textId="77777777" w:rsidR="00D865F3" w:rsidRDefault="00D865F3" w:rsidP="0034523D">
            <w:pPr>
              <w:ind w:left="12" w:hanging="12"/>
              <w:jc w:val="both"/>
              <w:rPr>
                <w:b/>
              </w:rPr>
            </w:pPr>
            <w:r>
              <w:rPr>
                <w:b/>
              </w:rPr>
              <w:t>Role Name</w:t>
            </w:r>
          </w:p>
        </w:tc>
        <w:tc>
          <w:tcPr>
            <w:tcW w:w="1885" w:type="dxa"/>
          </w:tcPr>
          <w:p w14:paraId="2A65E557" w14:textId="77777777" w:rsidR="00D865F3" w:rsidRDefault="00D865F3" w:rsidP="0034523D">
            <w:pPr>
              <w:jc w:val="both"/>
              <w:rPr>
                <w:b/>
              </w:rPr>
            </w:pPr>
            <w:r>
              <w:rPr>
                <w:b/>
              </w:rPr>
              <w:t>Short Name</w:t>
            </w:r>
          </w:p>
        </w:tc>
        <w:tc>
          <w:tcPr>
            <w:tcW w:w="1886" w:type="dxa"/>
          </w:tcPr>
          <w:p w14:paraId="221C1725" w14:textId="77777777" w:rsidR="00D865F3" w:rsidRDefault="00D865F3" w:rsidP="0034523D">
            <w:pPr>
              <w:jc w:val="both"/>
              <w:rPr>
                <w:b/>
              </w:rPr>
            </w:pPr>
            <w:r>
              <w:rPr>
                <w:b/>
              </w:rPr>
              <w:t>Parties</w:t>
            </w:r>
          </w:p>
        </w:tc>
      </w:tr>
      <w:tr w:rsidR="00D865F3" w14:paraId="1752ACF1" w14:textId="77777777" w:rsidTr="0034523D">
        <w:tc>
          <w:tcPr>
            <w:tcW w:w="3269" w:type="dxa"/>
          </w:tcPr>
          <w:p w14:paraId="1963F921" w14:textId="45EC12F8" w:rsidR="00D865F3" w:rsidRDefault="00D865F3" w:rsidP="0034523D">
            <w:pPr>
              <w:ind w:left="12" w:hanging="12"/>
              <w:jc w:val="both"/>
            </w:pPr>
            <w:r>
              <w:t>ISIRT Commander</w:t>
            </w:r>
          </w:p>
        </w:tc>
        <w:tc>
          <w:tcPr>
            <w:tcW w:w="1885" w:type="dxa"/>
          </w:tcPr>
          <w:p w14:paraId="2B59270E" w14:textId="3D9D9529" w:rsidR="00D865F3" w:rsidRDefault="00D865F3" w:rsidP="0034523D">
            <w:pPr>
              <w:jc w:val="both"/>
            </w:pPr>
            <w:r>
              <w:t>ISIRTC</w:t>
            </w:r>
          </w:p>
        </w:tc>
        <w:tc>
          <w:tcPr>
            <w:tcW w:w="1886" w:type="dxa"/>
          </w:tcPr>
          <w:p w14:paraId="163C032E" w14:textId="77777777" w:rsidR="00D865F3" w:rsidRDefault="00D865F3" w:rsidP="0034523D">
            <w:pPr>
              <w:jc w:val="both"/>
            </w:pPr>
            <w:r>
              <w:t>BD</w:t>
            </w:r>
          </w:p>
        </w:tc>
      </w:tr>
      <w:tr w:rsidR="00D865F3" w14:paraId="267867D1" w14:textId="77777777" w:rsidTr="0034523D">
        <w:tc>
          <w:tcPr>
            <w:tcW w:w="3269" w:type="dxa"/>
          </w:tcPr>
          <w:p w14:paraId="59C159FD" w14:textId="2D08C51F" w:rsidR="00D865F3" w:rsidRDefault="00D865F3" w:rsidP="0034523D">
            <w:pPr>
              <w:ind w:left="12" w:hanging="12"/>
              <w:jc w:val="both"/>
            </w:pPr>
            <w:r>
              <w:t>ISIRT Incident Response Manager</w:t>
            </w:r>
          </w:p>
        </w:tc>
        <w:tc>
          <w:tcPr>
            <w:tcW w:w="1885" w:type="dxa"/>
          </w:tcPr>
          <w:p w14:paraId="69A620D7" w14:textId="352CDCBD" w:rsidR="00D865F3" w:rsidRDefault="00D865F3" w:rsidP="0034523D">
            <w:pPr>
              <w:jc w:val="both"/>
            </w:pPr>
            <w:r>
              <w:t>ISIRTIRM</w:t>
            </w:r>
          </w:p>
        </w:tc>
        <w:tc>
          <w:tcPr>
            <w:tcW w:w="1886" w:type="dxa"/>
          </w:tcPr>
          <w:p w14:paraId="2546C175" w14:textId="77777777" w:rsidR="00D865F3" w:rsidRDefault="00D865F3" w:rsidP="0034523D">
            <w:pPr>
              <w:jc w:val="both"/>
            </w:pPr>
            <w:r>
              <w:t>BD</w:t>
            </w:r>
          </w:p>
        </w:tc>
      </w:tr>
      <w:tr w:rsidR="00D865F3" w14:paraId="39AB63A0" w14:textId="77777777" w:rsidTr="0034523D">
        <w:tc>
          <w:tcPr>
            <w:tcW w:w="3269" w:type="dxa"/>
          </w:tcPr>
          <w:p w14:paraId="74338D3F" w14:textId="2D9B10F2" w:rsidR="00D865F3" w:rsidRDefault="00D865F3" w:rsidP="0034523D">
            <w:pPr>
              <w:ind w:left="12" w:hanging="12"/>
              <w:jc w:val="both"/>
            </w:pPr>
            <w:r>
              <w:t>ISIRT Information Coordinator</w:t>
            </w:r>
          </w:p>
        </w:tc>
        <w:tc>
          <w:tcPr>
            <w:tcW w:w="1885" w:type="dxa"/>
          </w:tcPr>
          <w:p w14:paraId="78BE9F4C" w14:textId="34CDFA7D" w:rsidR="00D865F3" w:rsidRDefault="00D865F3" w:rsidP="0034523D">
            <w:pPr>
              <w:jc w:val="both"/>
            </w:pPr>
            <w:r>
              <w:t>ISIRTIC</w:t>
            </w:r>
          </w:p>
        </w:tc>
        <w:tc>
          <w:tcPr>
            <w:tcW w:w="1886" w:type="dxa"/>
          </w:tcPr>
          <w:p w14:paraId="43F218BA" w14:textId="77777777" w:rsidR="00D865F3" w:rsidRDefault="00D865F3" w:rsidP="0034523D">
            <w:pPr>
              <w:jc w:val="both"/>
            </w:pPr>
            <w:r>
              <w:t>BD</w:t>
            </w:r>
          </w:p>
        </w:tc>
      </w:tr>
      <w:tr w:rsidR="00D865F3" w14:paraId="25F53866" w14:textId="77777777" w:rsidTr="0034523D">
        <w:tc>
          <w:tcPr>
            <w:tcW w:w="3269" w:type="dxa"/>
          </w:tcPr>
          <w:p w14:paraId="7F19B29C" w14:textId="52A93C60" w:rsidR="00D865F3" w:rsidRDefault="00D865F3" w:rsidP="0034523D">
            <w:pPr>
              <w:ind w:left="12" w:hanging="12"/>
              <w:jc w:val="both"/>
            </w:pPr>
            <w:r>
              <w:t>ISIRT Information System Manager</w:t>
            </w:r>
          </w:p>
        </w:tc>
        <w:tc>
          <w:tcPr>
            <w:tcW w:w="1885" w:type="dxa"/>
          </w:tcPr>
          <w:p w14:paraId="17E60170" w14:textId="10946F81" w:rsidR="00D865F3" w:rsidRDefault="00D865F3" w:rsidP="0034523D">
            <w:pPr>
              <w:jc w:val="both"/>
            </w:pPr>
            <w:r>
              <w:t>ISIRTISM</w:t>
            </w:r>
          </w:p>
        </w:tc>
        <w:tc>
          <w:tcPr>
            <w:tcW w:w="1886" w:type="dxa"/>
          </w:tcPr>
          <w:p w14:paraId="6DD1D56A" w14:textId="77777777" w:rsidR="00D865F3" w:rsidRDefault="00D865F3" w:rsidP="0034523D">
            <w:pPr>
              <w:jc w:val="both"/>
            </w:pPr>
            <w:r>
              <w:t>BD</w:t>
            </w:r>
          </w:p>
        </w:tc>
      </w:tr>
      <w:tr w:rsidR="00D865F3" w14:paraId="02200822" w14:textId="77777777" w:rsidTr="0034523D">
        <w:tc>
          <w:tcPr>
            <w:tcW w:w="3269" w:type="dxa"/>
          </w:tcPr>
          <w:p w14:paraId="7ACBD059" w14:textId="77777777" w:rsidR="00D865F3" w:rsidRDefault="00D865F3" w:rsidP="00D865F3">
            <w:pPr>
              <w:ind w:left="12" w:hanging="12"/>
              <w:jc w:val="both"/>
            </w:pPr>
            <w:r>
              <w:t xml:space="preserve">Business Assurance </w:t>
            </w:r>
          </w:p>
          <w:p w14:paraId="4629E882" w14:textId="6B53F132" w:rsidR="00D865F3" w:rsidRDefault="00D865F3" w:rsidP="00D865F3">
            <w:pPr>
              <w:ind w:left="12" w:hanging="12"/>
              <w:jc w:val="both"/>
            </w:pPr>
            <w:r>
              <w:t xml:space="preserve">Coordinator </w:t>
            </w:r>
          </w:p>
        </w:tc>
        <w:tc>
          <w:tcPr>
            <w:tcW w:w="1885" w:type="dxa"/>
          </w:tcPr>
          <w:p w14:paraId="50C9A29C" w14:textId="61265942" w:rsidR="00D865F3" w:rsidRDefault="00D865F3" w:rsidP="00D865F3">
            <w:pPr>
              <w:jc w:val="both"/>
            </w:pPr>
            <w:r>
              <w:t>BAC</w:t>
            </w:r>
          </w:p>
        </w:tc>
        <w:tc>
          <w:tcPr>
            <w:tcW w:w="1886" w:type="dxa"/>
          </w:tcPr>
          <w:p w14:paraId="62701D47" w14:textId="173B3583" w:rsidR="00D865F3" w:rsidRDefault="00D865F3" w:rsidP="00D865F3">
            <w:pPr>
              <w:jc w:val="both"/>
            </w:pPr>
            <w:r>
              <w:t>BD</w:t>
            </w:r>
          </w:p>
        </w:tc>
      </w:tr>
      <w:tr w:rsidR="00D865F3" w14:paraId="2AAE0D43" w14:textId="77777777" w:rsidTr="0034523D">
        <w:tc>
          <w:tcPr>
            <w:tcW w:w="3269" w:type="dxa"/>
          </w:tcPr>
          <w:p w14:paraId="154B6159" w14:textId="5398A3C0" w:rsidR="00D865F3" w:rsidRDefault="00D865F3" w:rsidP="00D865F3">
            <w:pPr>
              <w:ind w:left="12" w:hanging="12"/>
              <w:jc w:val="both"/>
            </w:pPr>
            <w:r>
              <w:t xml:space="preserve">User Assurance Coordinator </w:t>
            </w:r>
          </w:p>
        </w:tc>
        <w:tc>
          <w:tcPr>
            <w:tcW w:w="1885" w:type="dxa"/>
          </w:tcPr>
          <w:p w14:paraId="07E261A3" w14:textId="2806F92A" w:rsidR="00D865F3" w:rsidRDefault="00D865F3" w:rsidP="00D865F3">
            <w:pPr>
              <w:jc w:val="both"/>
            </w:pPr>
            <w:r>
              <w:t>UAC</w:t>
            </w:r>
          </w:p>
        </w:tc>
        <w:tc>
          <w:tcPr>
            <w:tcW w:w="1886" w:type="dxa"/>
          </w:tcPr>
          <w:p w14:paraId="12C85693" w14:textId="2E918B43" w:rsidR="00D865F3" w:rsidRDefault="00D865F3" w:rsidP="00D865F3">
            <w:pPr>
              <w:jc w:val="both"/>
            </w:pPr>
            <w:r>
              <w:t>BD</w:t>
            </w:r>
          </w:p>
        </w:tc>
      </w:tr>
      <w:tr w:rsidR="00D865F3" w14:paraId="0BB1B72A" w14:textId="77777777" w:rsidTr="0034523D">
        <w:tc>
          <w:tcPr>
            <w:tcW w:w="3269" w:type="dxa"/>
          </w:tcPr>
          <w:p w14:paraId="64997727" w14:textId="63A004CA" w:rsidR="00D865F3" w:rsidRDefault="00D865F3" w:rsidP="00D865F3">
            <w:pPr>
              <w:ind w:left="12" w:hanging="12"/>
              <w:jc w:val="both"/>
            </w:pPr>
            <w:r>
              <w:t xml:space="preserve">IT System Support Manager </w:t>
            </w:r>
          </w:p>
        </w:tc>
        <w:tc>
          <w:tcPr>
            <w:tcW w:w="1885" w:type="dxa"/>
          </w:tcPr>
          <w:p w14:paraId="6E7CF6E5" w14:textId="53290453" w:rsidR="00D865F3" w:rsidRDefault="00D865F3" w:rsidP="00D865F3">
            <w:pPr>
              <w:jc w:val="both"/>
            </w:pPr>
            <w:r>
              <w:t>SSM</w:t>
            </w:r>
          </w:p>
        </w:tc>
        <w:tc>
          <w:tcPr>
            <w:tcW w:w="1886" w:type="dxa"/>
          </w:tcPr>
          <w:p w14:paraId="4B18A654" w14:textId="6797C2B6" w:rsidR="00D865F3" w:rsidRDefault="00D865F3" w:rsidP="00D865F3">
            <w:pPr>
              <w:jc w:val="both"/>
            </w:pPr>
            <w:r>
              <w:t>BD</w:t>
            </w:r>
          </w:p>
        </w:tc>
      </w:tr>
      <w:tr w:rsidR="00D865F3" w14:paraId="38DE76B9" w14:textId="77777777" w:rsidTr="0034523D">
        <w:tc>
          <w:tcPr>
            <w:tcW w:w="3269" w:type="dxa"/>
          </w:tcPr>
          <w:p w14:paraId="29BA6DE4" w14:textId="4DB05432" w:rsidR="00D865F3" w:rsidRDefault="00D865F3" w:rsidP="00D865F3">
            <w:pPr>
              <w:ind w:left="12" w:hanging="12"/>
              <w:jc w:val="both"/>
            </w:pPr>
            <w:r>
              <w:t>IT System Support Officer</w:t>
            </w:r>
          </w:p>
        </w:tc>
        <w:tc>
          <w:tcPr>
            <w:tcW w:w="1885" w:type="dxa"/>
          </w:tcPr>
          <w:p w14:paraId="70169892" w14:textId="7E4B06E1" w:rsidR="00D865F3" w:rsidRDefault="00D865F3" w:rsidP="00D865F3">
            <w:pPr>
              <w:jc w:val="both"/>
            </w:pPr>
            <w:r>
              <w:t>SSO</w:t>
            </w:r>
          </w:p>
        </w:tc>
        <w:tc>
          <w:tcPr>
            <w:tcW w:w="1886" w:type="dxa"/>
          </w:tcPr>
          <w:p w14:paraId="2DE80397" w14:textId="1F53D66F" w:rsidR="00D865F3" w:rsidRDefault="00D865F3" w:rsidP="00D865F3">
            <w:pPr>
              <w:jc w:val="both"/>
            </w:pPr>
            <w:r>
              <w:t>BD</w:t>
            </w:r>
          </w:p>
        </w:tc>
      </w:tr>
      <w:tr w:rsidR="00D865F3" w14:paraId="18228A7A" w14:textId="77777777" w:rsidTr="0034523D">
        <w:tc>
          <w:tcPr>
            <w:tcW w:w="3269" w:type="dxa"/>
          </w:tcPr>
          <w:p w14:paraId="23CE30B4" w14:textId="2FFC7748" w:rsidR="00D865F3" w:rsidRDefault="00D865F3" w:rsidP="00D865F3">
            <w:pPr>
              <w:ind w:left="12" w:hanging="12"/>
              <w:jc w:val="both"/>
            </w:pPr>
            <w:r>
              <w:t>Vendor Support Engineer</w:t>
            </w:r>
          </w:p>
        </w:tc>
        <w:tc>
          <w:tcPr>
            <w:tcW w:w="1885" w:type="dxa"/>
          </w:tcPr>
          <w:p w14:paraId="382F3764" w14:textId="75E955C9" w:rsidR="00D865F3" w:rsidRDefault="00D865F3" w:rsidP="00D865F3">
            <w:pPr>
              <w:jc w:val="both"/>
            </w:pPr>
            <w:r>
              <w:t>VSE</w:t>
            </w:r>
          </w:p>
        </w:tc>
        <w:tc>
          <w:tcPr>
            <w:tcW w:w="1886" w:type="dxa"/>
          </w:tcPr>
          <w:p w14:paraId="066CD48B" w14:textId="138CF06B" w:rsidR="00D865F3" w:rsidRDefault="00D865F3" w:rsidP="00D865F3">
            <w:pPr>
              <w:jc w:val="both"/>
            </w:pPr>
            <w:r>
              <w:t>MC</w:t>
            </w:r>
          </w:p>
        </w:tc>
      </w:tr>
    </w:tbl>
    <w:p w14:paraId="44E63D10" w14:textId="77777777" w:rsidR="00B62185" w:rsidRDefault="00B62185">
      <w:pPr>
        <w:pStyle w:val="Heading2"/>
      </w:pPr>
    </w:p>
    <w:p w14:paraId="4FC16CD9" w14:textId="77777777" w:rsidR="00B62185" w:rsidRDefault="002E441C">
      <w:pPr>
        <w:pStyle w:val="Heading2"/>
      </w:pPr>
      <w:bookmarkStart w:id="16" w:name="_heading=h.49x2ik5" w:colFirst="0" w:colLast="0"/>
      <w:bookmarkEnd w:id="16"/>
      <w:r>
        <w:t>2.2 RESPONSIBILITY</w:t>
      </w:r>
    </w:p>
    <w:p w14:paraId="4A799919" w14:textId="77777777" w:rsidR="00B62185" w:rsidRDefault="002E441C">
      <w:pPr>
        <w:pBdr>
          <w:top w:val="nil"/>
          <w:left w:val="nil"/>
          <w:bottom w:val="nil"/>
          <w:right w:val="nil"/>
          <w:between w:val="nil"/>
        </w:pBdr>
        <w:spacing w:after="240"/>
        <w:ind w:left="426"/>
        <w:rPr>
          <w:color w:val="000000"/>
        </w:rPr>
      </w:pPr>
      <w:r>
        <w:rPr>
          <w:color w:val="000000"/>
        </w:rPr>
        <w:t>In many cases, more than a single person may be involved. Different persons are responsible on different role. Their responsibilities are listed on the following table:</w:t>
      </w:r>
    </w:p>
    <w:tbl>
      <w:tblPr>
        <w:tblStyle w:val="ab"/>
        <w:tblW w:w="9355"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7087"/>
      </w:tblGrid>
      <w:tr w:rsidR="00B62185" w14:paraId="11E50CB4" w14:textId="77777777">
        <w:tc>
          <w:tcPr>
            <w:tcW w:w="2268" w:type="dxa"/>
            <w:shd w:val="clear" w:color="auto" w:fill="B3B3B3"/>
          </w:tcPr>
          <w:p w14:paraId="35F32CDF" w14:textId="77777777" w:rsidR="00B62185" w:rsidRDefault="002E441C">
            <w:pPr>
              <w:pBdr>
                <w:top w:val="nil"/>
                <w:left w:val="nil"/>
                <w:bottom w:val="nil"/>
                <w:right w:val="nil"/>
                <w:between w:val="nil"/>
              </w:pBdr>
              <w:jc w:val="center"/>
              <w:rPr>
                <w:b/>
                <w:color w:val="000000"/>
              </w:rPr>
            </w:pPr>
            <w:r>
              <w:rPr>
                <w:b/>
                <w:color w:val="000000"/>
              </w:rPr>
              <w:t>Person</w:t>
            </w:r>
          </w:p>
        </w:tc>
        <w:tc>
          <w:tcPr>
            <w:tcW w:w="7087" w:type="dxa"/>
            <w:shd w:val="clear" w:color="auto" w:fill="B3B3B3"/>
          </w:tcPr>
          <w:p w14:paraId="4D0D4A37" w14:textId="77777777" w:rsidR="00B62185" w:rsidRDefault="002E441C">
            <w:pPr>
              <w:pBdr>
                <w:top w:val="nil"/>
                <w:left w:val="nil"/>
                <w:bottom w:val="nil"/>
                <w:right w:val="nil"/>
                <w:between w:val="nil"/>
              </w:pBdr>
              <w:jc w:val="center"/>
              <w:rPr>
                <w:b/>
                <w:color w:val="000000"/>
              </w:rPr>
            </w:pPr>
            <w:r>
              <w:rPr>
                <w:b/>
                <w:color w:val="000000"/>
              </w:rPr>
              <w:t>Role &amp; responsibilities</w:t>
            </w:r>
          </w:p>
        </w:tc>
      </w:tr>
      <w:tr w:rsidR="00D865F3" w14:paraId="5CE7D43A" w14:textId="77777777">
        <w:tc>
          <w:tcPr>
            <w:tcW w:w="2268" w:type="dxa"/>
          </w:tcPr>
          <w:p w14:paraId="42B1A128" w14:textId="58F4AC61" w:rsidR="00D865F3" w:rsidRDefault="00D865F3" w:rsidP="00D865F3">
            <w:pPr>
              <w:pBdr>
                <w:top w:val="nil"/>
                <w:left w:val="nil"/>
                <w:bottom w:val="nil"/>
                <w:right w:val="nil"/>
                <w:between w:val="nil"/>
              </w:pBdr>
              <w:rPr>
                <w:color w:val="000000"/>
              </w:rPr>
            </w:pPr>
            <w:r>
              <w:t>ISIRT Commander</w:t>
            </w:r>
          </w:p>
        </w:tc>
        <w:tc>
          <w:tcPr>
            <w:tcW w:w="7087" w:type="dxa"/>
          </w:tcPr>
          <w:p w14:paraId="19525E33" w14:textId="77777777" w:rsidR="00D865F3" w:rsidRDefault="00D865F3" w:rsidP="00D865F3">
            <w:pPr>
              <w:pStyle w:val="NormalWeb"/>
              <w:rPr>
                <w:lang w:eastAsia="zh-TW"/>
              </w:rPr>
            </w:pPr>
            <w:r>
              <w:rPr>
                <w:rFonts w:ascii="TimesNewRomanPSMT" w:hAnsi="TimesNewRomanPSMT"/>
              </w:rPr>
              <w:t xml:space="preserve">Provide overall supervision and co-ordination of information security incident handling for all information systems within the B/D. </w:t>
            </w:r>
          </w:p>
          <w:p w14:paraId="07F49768" w14:textId="77777777" w:rsidR="00D865F3" w:rsidRDefault="00D865F3" w:rsidP="00D865F3">
            <w:pPr>
              <w:pStyle w:val="NormalWeb"/>
            </w:pPr>
            <w:r>
              <w:rPr>
                <w:rFonts w:ascii="TimesNewRomanPSMT" w:hAnsi="TimesNewRomanPSMT"/>
              </w:rPr>
              <w:t xml:space="preserve">Make decisions on critical matters such as damage containment, system recovery, the engagement of external parties and the extent of involvement, and service resumption logistics after recovery, etc. based on the incident report and analysis provided by the Incident Response Manager. </w:t>
            </w:r>
          </w:p>
          <w:p w14:paraId="4D613231" w14:textId="77777777" w:rsidR="00D865F3" w:rsidRDefault="00D865F3" w:rsidP="00D865F3">
            <w:pPr>
              <w:pStyle w:val="NormalWeb"/>
            </w:pPr>
            <w:r>
              <w:rPr>
                <w:rFonts w:ascii="TimesNewRomanPSMT" w:hAnsi="TimesNewRomanPSMT"/>
              </w:rPr>
              <w:t xml:space="preserve">Trigger the departmental disaster recovery procedure where appropriate, depending on the impact of the incident on the business operation of the B/D. </w:t>
            </w:r>
          </w:p>
          <w:p w14:paraId="24CF7199" w14:textId="77777777" w:rsidR="00D865F3" w:rsidRDefault="00D865F3" w:rsidP="00D865F3">
            <w:pPr>
              <w:pStyle w:val="NormalWeb"/>
              <w:numPr>
                <w:ilvl w:val="0"/>
                <w:numId w:val="17"/>
              </w:numPr>
            </w:pPr>
            <w:r>
              <w:rPr>
                <w:rFonts w:ascii="TimesNewRomanPSMT" w:hAnsi="TimesNewRomanPSMT"/>
              </w:rPr>
              <w:lastRenderedPageBreak/>
              <w:t xml:space="preserve">Provide management endorsement on the provision of resources for the incident handling process. </w:t>
            </w:r>
          </w:p>
          <w:p w14:paraId="4545AE5C" w14:textId="77777777" w:rsidR="00D865F3" w:rsidRDefault="00D865F3" w:rsidP="00D865F3">
            <w:pPr>
              <w:pStyle w:val="NormalWeb"/>
              <w:numPr>
                <w:ilvl w:val="0"/>
                <w:numId w:val="18"/>
              </w:numPr>
            </w:pPr>
            <w:r>
              <w:rPr>
                <w:rFonts w:ascii="TimesNewRomanPSMT" w:hAnsi="TimesNewRomanPSMT"/>
              </w:rPr>
              <w:t xml:space="preserve">Provide management endorsement in respect of the line-to-take for publicity on the incident. </w:t>
            </w:r>
          </w:p>
          <w:p w14:paraId="1D3EC69B" w14:textId="77777777" w:rsidR="00D865F3" w:rsidRDefault="00D865F3" w:rsidP="00D865F3">
            <w:pPr>
              <w:pStyle w:val="NormalWeb"/>
              <w:numPr>
                <w:ilvl w:val="0"/>
                <w:numId w:val="18"/>
              </w:numPr>
            </w:pPr>
            <w:r>
              <w:rPr>
                <w:rFonts w:ascii="TimesNewRomanPSMT" w:hAnsi="TimesNewRomanPSMT"/>
              </w:rPr>
              <w:t xml:space="preserve">Coordinate and collaborate with GIRO-SO in the reporting of information security incidents for central recording and necessary follow-up actions in particular with the following characteristics: </w:t>
            </w:r>
          </w:p>
          <w:p w14:paraId="0C55F138" w14:textId="77777777" w:rsidR="00D865F3" w:rsidRDefault="00D865F3" w:rsidP="00D865F3">
            <w:pPr>
              <w:pStyle w:val="NormalWeb"/>
              <w:ind w:left="360"/>
            </w:pPr>
            <w:r>
              <w:rPr>
                <w:rFonts w:ascii="TimesNewRomanPSMT" w:hAnsi="TimesNewRomanPSMT"/>
              </w:rPr>
              <w:t xml:space="preserve">(i)  System providing public service and its failure will result in service interruption (e.g. denial of service attack to a government Internet website) </w:t>
            </w:r>
          </w:p>
          <w:p w14:paraId="58139AB4" w14:textId="77777777" w:rsidR="00D865F3" w:rsidRDefault="00D865F3" w:rsidP="00D865F3">
            <w:pPr>
              <w:pStyle w:val="NormalWeb"/>
              <w:ind w:left="360"/>
            </w:pPr>
            <w:r>
              <w:rPr>
                <w:rFonts w:ascii="TimesNewRomanPSMT" w:hAnsi="TimesNewRomanPSMT"/>
              </w:rPr>
              <w:t xml:space="preserve">(ii)  System handling classified information </w:t>
            </w:r>
          </w:p>
          <w:p w14:paraId="0322CF6D" w14:textId="77777777" w:rsidR="00D865F3" w:rsidRDefault="00D865F3" w:rsidP="00D865F3">
            <w:pPr>
              <w:pStyle w:val="NormalWeb"/>
              <w:ind w:left="360"/>
            </w:pPr>
            <w:r>
              <w:rPr>
                <w:rFonts w:ascii="TimesNewRomanPSMT" w:hAnsi="TimesNewRomanPSMT"/>
              </w:rPr>
              <w:t xml:space="preserve">(iii)  System supporting mission critical operation </w:t>
            </w:r>
          </w:p>
          <w:p w14:paraId="697C2884" w14:textId="77777777" w:rsidR="00D865F3" w:rsidRDefault="00D865F3" w:rsidP="00D865F3">
            <w:pPr>
              <w:pStyle w:val="NormalWeb"/>
              <w:ind w:left="360"/>
            </w:pPr>
            <w:r>
              <w:rPr>
                <w:rFonts w:ascii="TimesNewRomanPSMT" w:hAnsi="TimesNewRomanPSMT"/>
              </w:rPr>
              <w:t xml:space="preserve">(iv)  System which would be subject to a highly undesirable impact if a security incident occurs, e.g. affect the Government's public image due to website defacement </w:t>
            </w:r>
          </w:p>
          <w:p w14:paraId="5B2B3854" w14:textId="77777777" w:rsidR="00D865F3" w:rsidRDefault="00D865F3" w:rsidP="00D865F3">
            <w:pPr>
              <w:pStyle w:val="NormalWeb"/>
              <w:numPr>
                <w:ilvl w:val="0"/>
                <w:numId w:val="19"/>
              </w:numPr>
            </w:pPr>
            <w:r>
              <w:rPr>
                <w:rFonts w:ascii="TimesNewRomanPSMT" w:hAnsi="TimesNewRomanPSMT"/>
              </w:rPr>
              <w:t xml:space="preserve">Facilitate experience and information sharing within the B/D on information security incident handling and related matters. </w:t>
            </w:r>
          </w:p>
          <w:p w14:paraId="19F3C0C2" w14:textId="657269BA" w:rsidR="00D865F3" w:rsidRPr="00D865F3" w:rsidRDefault="00D865F3" w:rsidP="00D865F3">
            <w:pPr>
              <w:pStyle w:val="NormalWeb"/>
              <w:numPr>
                <w:ilvl w:val="0"/>
                <w:numId w:val="19"/>
              </w:numPr>
            </w:pPr>
            <w:r>
              <w:rPr>
                <w:rFonts w:ascii="TimesNewRomanPSMT" w:hAnsi="TimesNewRomanPSMT"/>
              </w:rPr>
              <w:t>Coordinate and cooperate with investigation authorities in the investigation of security incidents.</w:t>
            </w:r>
          </w:p>
          <w:p w14:paraId="33805273" w14:textId="2D6BC1BA" w:rsidR="00D865F3" w:rsidRDefault="00D865F3" w:rsidP="00D865F3">
            <w:pPr>
              <w:pBdr>
                <w:top w:val="nil"/>
                <w:left w:val="nil"/>
                <w:bottom w:val="nil"/>
                <w:right w:val="nil"/>
                <w:between w:val="nil"/>
              </w:pBdr>
              <w:rPr>
                <w:color w:val="000000"/>
              </w:rPr>
            </w:pPr>
          </w:p>
        </w:tc>
      </w:tr>
      <w:tr w:rsidR="00D865F3" w14:paraId="28C82F12" w14:textId="77777777">
        <w:tc>
          <w:tcPr>
            <w:tcW w:w="2268" w:type="dxa"/>
          </w:tcPr>
          <w:p w14:paraId="18FADD75" w14:textId="443CD4BF" w:rsidR="00D865F3" w:rsidRDefault="00D865F3" w:rsidP="00D865F3">
            <w:pPr>
              <w:pBdr>
                <w:top w:val="nil"/>
                <w:left w:val="nil"/>
                <w:bottom w:val="nil"/>
                <w:right w:val="nil"/>
                <w:between w:val="nil"/>
              </w:pBdr>
              <w:rPr>
                <w:color w:val="000000"/>
              </w:rPr>
            </w:pPr>
            <w:r>
              <w:lastRenderedPageBreak/>
              <w:t>ISIRT Incident Response Manager</w:t>
            </w:r>
          </w:p>
        </w:tc>
        <w:tc>
          <w:tcPr>
            <w:tcW w:w="7087" w:type="dxa"/>
          </w:tcPr>
          <w:p w14:paraId="36706463" w14:textId="77777777" w:rsidR="00D865F3" w:rsidRPr="00D865F3" w:rsidRDefault="00D865F3" w:rsidP="00D865F3">
            <w:pPr>
              <w:pStyle w:val="NormalWeb"/>
              <w:numPr>
                <w:ilvl w:val="0"/>
                <w:numId w:val="21"/>
              </w:numPr>
              <w:rPr>
                <w:rFonts w:ascii="TimesNewRomanPSMT" w:hAnsi="TimesNewRomanPSMT" w:cs="TimesNewRomanPSMT"/>
              </w:rPr>
            </w:pPr>
            <w:r>
              <w:rPr>
                <w:rFonts w:ascii="TimesNewRomanPSMT" w:hAnsi="TimesNewRomanPSMT" w:cs="TimesNewRomanPSMT"/>
              </w:rPr>
              <w:t xml:space="preserve">Overall management and supervision of all matters concerning security incident handling within the B/D </w:t>
            </w:r>
          </w:p>
          <w:p w14:paraId="50C46F4F" w14:textId="77777777" w:rsidR="00D865F3" w:rsidRPr="00D865F3" w:rsidRDefault="00D865F3" w:rsidP="00D865F3">
            <w:pPr>
              <w:pStyle w:val="NormalWeb"/>
              <w:numPr>
                <w:ilvl w:val="0"/>
                <w:numId w:val="21"/>
              </w:numPr>
              <w:rPr>
                <w:rFonts w:ascii="TimesNewRomanPSMT" w:hAnsi="TimesNewRomanPSMT" w:cs="TimesNewRomanPSMT"/>
              </w:rPr>
            </w:pPr>
            <w:r w:rsidRPr="00D865F3">
              <w:rPr>
                <w:rFonts w:ascii="TimesNewRomanPSMT" w:hAnsi="TimesNewRomanPSMT" w:cs="TimesNewRomanPSMT"/>
              </w:rPr>
              <w:t xml:space="preserve">Alerting the ISIRT Commander upon receipt of report on security incident affecting the departmental information systems. </w:t>
            </w:r>
          </w:p>
          <w:p w14:paraId="1AEF0B2F" w14:textId="77777777" w:rsidR="00D865F3" w:rsidRPr="00D865F3" w:rsidRDefault="00D865F3" w:rsidP="00D865F3">
            <w:pPr>
              <w:pStyle w:val="NormalWeb"/>
              <w:numPr>
                <w:ilvl w:val="0"/>
                <w:numId w:val="21"/>
              </w:numPr>
              <w:rPr>
                <w:rFonts w:ascii="TimesNewRomanPSMT" w:hAnsi="TimesNewRomanPSMT" w:cs="TimesNewRomanPSMT"/>
              </w:rPr>
            </w:pPr>
            <w:r w:rsidRPr="00D865F3">
              <w:rPr>
                <w:rFonts w:ascii="TimesNewRomanPSMT" w:hAnsi="TimesNewRomanPSMT" w:cs="TimesNewRomanPSMT"/>
              </w:rPr>
              <w:t xml:space="preserve">Following up with the Information System Manager and related parties to compile incident report and conduct analysis. </w:t>
            </w:r>
          </w:p>
          <w:p w14:paraId="5F8CC99D" w14:textId="77777777" w:rsidR="00D865F3" w:rsidRPr="00D865F3" w:rsidRDefault="00D865F3" w:rsidP="00D865F3">
            <w:pPr>
              <w:pStyle w:val="NormalWeb"/>
              <w:numPr>
                <w:ilvl w:val="0"/>
                <w:numId w:val="21"/>
              </w:numPr>
              <w:rPr>
                <w:rFonts w:ascii="TimesNewRomanPSMT" w:hAnsi="TimesNewRomanPSMT" w:cs="TimesNewRomanPSMT"/>
              </w:rPr>
            </w:pPr>
            <w:r w:rsidRPr="00D865F3">
              <w:rPr>
                <w:rFonts w:ascii="TimesNewRomanPSMT" w:hAnsi="TimesNewRomanPSMT" w:cs="TimesNewRomanPSMT"/>
              </w:rPr>
              <w:t xml:space="preserve">Reporting the progress of the security incident handling process to the ISIRT Commander. </w:t>
            </w:r>
          </w:p>
          <w:p w14:paraId="371F6713" w14:textId="77777777" w:rsidR="00D865F3" w:rsidRPr="00D865F3" w:rsidRDefault="00D865F3" w:rsidP="00D865F3">
            <w:pPr>
              <w:pStyle w:val="NormalWeb"/>
              <w:numPr>
                <w:ilvl w:val="0"/>
                <w:numId w:val="21"/>
              </w:numPr>
              <w:rPr>
                <w:rFonts w:ascii="TimesNewRomanPSMT" w:hAnsi="TimesNewRomanPSMT" w:cs="TimesNewRomanPSMT"/>
              </w:rPr>
            </w:pPr>
            <w:r w:rsidRPr="00D865F3">
              <w:rPr>
                <w:rFonts w:ascii="TimesNewRomanPSMT" w:hAnsi="TimesNewRomanPSMT" w:cs="TimesNewRomanPSMT"/>
              </w:rPr>
              <w:t xml:space="preserve">Coordinating various external parties, such as HKPF, PCPD, service contractors, support vendors, and security consultants, etc. in handling the incident. </w:t>
            </w:r>
          </w:p>
          <w:p w14:paraId="6B0E9071" w14:textId="661E4D7F" w:rsidR="00D865F3" w:rsidRPr="00D865F3" w:rsidRDefault="00D865F3" w:rsidP="00D865F3">
            <w:pPr>
              <w:pStyle w:val="NormalWeb"/>
              <w:numPr>
                <w:ilvl w:val="0"/>
                <w:numId w:val="21"/>
              </w:numPr>
              <w:rPr>
                <w:rFonts w:ascii="TimesNewRomanPSMT" w:hAnsi="TimesNewRomanPSMT" w:cs="TimesNewRomanPSMT"/>
              </w:rPr>
            </w:pPr>
            <w:r w:rsidRPr="00D865F3">
              <w:rPr>
                <w:rFonts w:ascii="TimesNewRomanPSMT" w:hAnsi="TimesNewRomanPSMT" w:cs="TimesNewRomanPSMT"/>
              </w:rPr>
              <w:t xml:space="preserve">Seeking necessary resources and support from the ISIRT Commander for the incident handling activities </w:t>
            </w:r>
          </w:p>
        </w:tc>
      </w:tr>
      <w:tr w:rsidR="00D865F3" w14:paraId="156C7063" w14:textId="77777777">
        <w:tc>
          <w:tcPr>
            <w:tcW w:w="2268" w:type="dxa"/>
          </w:tcPr>
          <w:p w14:paraId="60554612" w14:textId="6CBA80E5" w:rsidR="00D865F3" w:rsidRDefault="00D865F3" w:rsidP="00D865F3">
            <w:pPr>
              <w:pBdr>
                <w:top w:val="nil"/>
                <w:left w:val="nil"/>
                <w:bottom w:val="nil"/>
                <w:right w:val="nil"/>
                <w:between w:val="nil"/>
              </w:pBdr>
              <w:rPr>
                <w:color w:val="000000"/>
              </w:rPr>
            </w:pPr>
            <w:r>
              <w:t>ISIRT Information Coordinator</w:t>
            </w:r>
          </w:p>
        </w:tc>
        <w:tc>
          <w:tcPr>
            <w:tcW w:w="7087" w:type="dxa"/>
          </w:tcPr>
          <w:p w14:paraId="6DC3F933" w14:textId="77777777" w:rsidR="00D865F3" w:rsidRPr="00D865F3" w:rsidRDefault="00D865F3" w:rsidP="00D865F3">
            <w:pPr>
              <w:pStyle w:val="bullet"/>
              <w:numPr>
                <w:ilvl w:val="0"/>
                <w:numId w:val="23"/>
              </w:numPr>
              <w:rPr>
                <w:rFonts w:ascii="TimesNewRomanPSMT" w:eastAsiaTheme="minorEastAsia" w:hAnsi="TimesNewRomanPSMT" w:cs="TimesNewRomanPSMT"/>
                <w:kern w:val="0"/>
                <w:sz w:val="24"/>
                <w:lang w:eastAsia="zh-CN"/>
              </w:rPr>
            </w:pPr>
            <w:r w:rsidRPr="00D865F3">
              <w:rPr>
                <w:rFonts w:ascii="TimesNewRomanPSMT" w:eastAsiaTheme="minorEastAsia" w:hAnsi="TimesNewRomanPSMT" w:cs="TimesNewRomanPSMT"/>
                <w:kern w:val="0"/>
                <w:sz w:val="24"/>
                <w:lang w:eastAsia="zh-CN"/>
              </w:rPr>
              <w:t xml:space="preserve">handling public inquiries regarding the security incident of the B/D. The Information Coordinator is also responsible for the overall control and supervision of information dissemination to the public, including the media </w:t>
            </w:r>
          </w:p>
          <w:p w14:paraId="426E1D72" w14:textId="77777777" w:rsidR="00D865F3" w:rsidRDefault="00D865F3" w:rsidP="00D865F3">
            <w:pPr>
              <w:pStyle w:val="bullet"/>
              <w:numPr>
                <w:ilvl w:val="0"/>
                <w:numId w:val="0"/>
              </w:numPr>
              <w:ind w:left="720"/>
            </w:pPr>
          </w:p>
        </w:tc>
      </w:tr>
      <w:tr w:rsidR="00D865F3" w14:paraId="0B9A9E84" w14:textId="77777777">
        <w:tc>
          <w:tcPr>
            <w:tcW w:w="2268" w:type="dxa"/>
          </w:tcPr>
          <w:p w14:paraId="6C0B8D49" w14:textId="49EFC568" w:rsidR="00D865F3" w:rsidRDefault="00D865F3" w:rsidP="00D865F3">
            <w:pPr>
              <w:pBdr>
                <w:top w:val="nil"/>
                <w:left w:val="nil"/>
                <w:bottom w:val="nil"/>
                <w:right w:val="nil"/>
                <w:between w:val="nil"/>
              </w:pBdr>
              <w:rPr>
                <w:color w:val="000000"/>
              </w:rPr>
            </w:pPr>
            <w:r>
              <w:t>ISIRT Information System Manager</w:t>
            </w:r>
          </w:p>
        </w:tc>
        <w:tc>
          <w:tcPr>
            <w:tcW w:w="7087" w:type="dxa"/>
          </w:tcPr>
          <w:p w14:paraId="6D3724CA" w14:textId="77777777" w:rsidR="00D865F3" w:rsidRPr="00D865F3" w:rsidRDefault="00D865F3" w:rsidP="00D865F3">
            <w:pPr>
              <w:pStyle w:val="bullet"/>
              <w:numPr>
                <w:ilvl w:val="0"/>
                <w:numId w:val="23"/>
              </w:numPr>
              <w:rPr>
                <w:rFonts w:ascii="TimesNewRomanPSMT" w:eastAsiaTheme="minorEastAsia" w:hAnsi="TimesNewRomanPSMT" w:cs="TimesNewRomanPSMT"/>
                <w:kern w:val="0"/>
                <w:sz w:val="24"/>
                <w:lang w:eastAsia="zh-CN"/>
              </w:rPr>
            </w:pPr>
            <w:r w:rsidRPr="00D865F3">
              <w:rPr>
                <w:rFonts w:ascii="TimesNewRomanPSMT" w:eastAsiaTheme="minorEastAsia" w:hAnsi="TimesNewRomanPSMT" w:cs="TimesNewRomanPSMT"/>
                <w:kern w:val="0"/>
                <w:sz w:val="24"/>
                <w:lang w:eastAsia="zh-CN"/>
              </w:rPr>
              <w:t xml:space="preserve">Oversee the security incident handling process for the functional area in-charge. </w:t>
            </w:r>
          </w:p>
          <w:p w14:paraId="38549D1A" w14:textId="51CB873E" w:rsidR="00D865F3" w:rsidRPr="00D865F3" w:rsidRDefault="00D865F3" w:rsidP="00D865F3">
            <w:pPr>
              <w:pStyle w:val="bullet"/>
              <w:numPr>
                <w:ilvl w:val="0"/>
                <w:numId w:val="23"/>
              </w:numPr>
              <w:rPr>
                <w:rFonts w:ascii="TimesNewRomanPSMT" w:eastAsiaTheme="minorEastAsia" w:hAnsi="TimesNewRomanPSMT" w:cs="TimesNewRomanPSMT"/>
                <w:kern w:val="0"/>
                <w:sz w:val="24"/>
                <w:lang w:eastAsia="zh-CN"/>
              </w:rPr>
            </w:pPr>
            <w:r w:rsidRPr="00D865F3">
              <w:rPr>
                <w:rFonts w:ascii="TimesNewRomanPSMT" w:eastAsiaTheme="minorEastAsia" w:hAnsi="TimesNewRomanPSMT" w:cs="TimesNewRomanPSMT"/>
                <w:kern w:val="0"/>
                <w:sz w:val="24"/>
                <w:lang w:eastAsia="zh-CN"/>
              </w:rPr>
              <w:t xml:space="preserve">Speed up and facilitate the handling process by pre-establishing relevant handling procedures and list of contact points in advance. </w:t>
            </w:r>
          </w:p>
          <w:p w14:paraId="211BBE19" w14:textId="77777777" w:rsidR="00D865F3" w:rsidRPr="00D865F3" w:rsidRDefault="00D865F3" w:rsidP="00D865F3">
            <w:pPr>
              <w:pStyle w:val="bullet"/>
              <w:numPr>
                <w:ilvl w:val="0"/>
                <w:numId w:val="23"/>
              </w:numPr>
              <w:rPr>
                <w:rFonts w:ascii="TimesNewRomanPSMT" w:eastAsiaTheme="minorEastAsia" w:hAnsi="TimesNewRomanPSMT" w:cs="TimesNewRomanPSMT"/>
                <w:kern w:val="0"/>
                <w:sz w:val="24"/>
                <w:lang w:eastAsia="zh-CN"/>
              </w:rPr>
            </w:pPr>
            <w:r w:rsidRPr="00D865F3">
              <w:rPr>
                <w:rFonts w:ascii="TimesNewRomanPSMT" w:eastAsiaTheme="minorEastAsia" w:hAnsi="TimesNewRomanPSMT" w:cs="TimesNewRomanPSMT"/>
                <w:kern w:val="0"/>
                <w:sz w:val="24"/>
                <w:lang w:eastAsia="zh-CN"/>
              </w:rPr>
              <w:lastRenderedPageBreak/>
              <w:t xml:space="preserve">Provide a direct channel for receiving reports about suspected incidents. </w:t>
            </w:r>
          </w:p>
          <w:p w14:paraId="40587BC8" w14:textId="77777777" w:rsidR="00D865F3" w:rsidRPr="00D865F3" w:rsidRDefault="00D865F3" w:rsidP="00D865F3">
            <w:pPr>
              <w:pStyle w:val="bullet"/>
              <w:numPr>
                <w:ilvl w:val="0"/>
                <w:numId w:val="23"/>
              </w:numPr>
              <w:rPr>
                <w:rFonts w:ascii="TimesNewRomanPSMT" w:eastAsiaTheme="minorEastAsia" w:hAnsi="TimesNewRomanPSMT" w:cs="TimesNewRomanPSMT"/>
                <w:kern w:val="0"/>
                <w:sz w:val="24"/>
                <w:lang w:eastAsia="zh-CN"/>
              </w:rPr>
            </w:pPr>
            <w:r w:rsidRPr="00D865F3">
              <w:rPr>
                <w:rFonts w:ascii="TimesNewRomanPSMT" w:eastAsiaTheme="minorEastAsia" w:hAnsi="TimesNewRomanPSMT" w:cs="TimesNewRomanPSMT"/>
                <w:kern w:val="0"/>
                <w:sz w:val="24"/>
                <w:lang w:eastAsia="zh-CN"/>
              </w:rPr>
              <w:t xml:space="preserve">Provide direct and instant response to suspicious activities. </w:t>
            </w:r>
          </w:p>
          <w:p w14:paraId="1D917210" w14:textId="77777777" w:rsidR="00D865F3" w:rsidRPr="00D865F3" w:rsidRDefault="00D865F3" w:rsidP="00D865F3">
            <w:pPr>
              <w:pStyle w:val="bullet"/>
              <w:numPr>
                <w:ilvl w:val="0"/>
                <w:numId w:val="23"/>
              </w:numPr>
              <w:rPr>
                <w:rFonts w:ascii="TimesNewRomanPSMT" w:eastAsiaTheme="minorEastAsia" w:hAnsi="TimesNewRomanPSMT" w:cs="TimesNewRomanPSMT"/>
                <w:kern w:val="0"/>
                <w:sz w:val="24"/>
                <w:lang w:eastAsia="zh-CN"/>
              </w:rPr>
            </w:pPr>
            <w:r w:rsidRPr="00D865F3">
              <w:rPr>
                <w:rFonts w:ascii="TimesNewRomanPSMT" w:eastAsiaTheme="minorEastAsia" w:hAnsi="TimesNewRomanPSMT" w:cs="TimesNewRomanPSMT"/>
                <w:kern w:val="0"/>
                <w:sz w:val="24"/>
                <w:lang w:eastAsia="zh-CN"/>
              </w:rPr>
              <w:t xml:space="preserve">Assist in minimising damages and recovering the system to normal operation. </w:t>
            </w:r>
          </w:p>
          <w:p w14:paraId="3BDAA096" w14:textId="01BB61F6" w:rsidR="00D865F3" w:rsidRPr="00D865F3" w:rsidRDefault="00D865F3" w:rsidP="00D865F3">
            <w:pPr>
              <w:pStyle w:val="bullet"/>
              <w:numPr>
                <w:ilvl w:val="0"/>
                <w:numId w:val="23"/>
              </w:numPr>
              <w:rPr>
                <w:rFonts w:ascii="TimesNewRomanPSMT" w:eastAsiaTheme="minorEastAsia" w:hAnsi="TimesNewRomanPSMT" w:cs="TimesNewRomanPSMT"/>
                <w:kern w:val="0"/>
                <w:sz w:val="24"/>
                <w:lang w:eastAsia="zh-CN"/>
              </w:rPr>
            </w:pPr>
            <w:r w:rsidRPr="00D865F3">
              <w:rPr>
                <w:rFonts w:ascii="TimesNewRomanPSMT" w:eastAsiaTheme="minorEastAsia" w:hAnsi="TimesNewRomanPSMT" w:cs="TimesNewRomanPSMT"/>
                <w:kern w:val="0"/>
                <w:sz w:val="24"/>
                <w:lang w:eastAsia="zh-CN"/>
              </w:rPr>
              <w:t xml:space="preserve">Seek advice on security issues from external parties such as service contractors, computer product vendors, HKPF, or PCPD. </w:t>
            </w:r>
          </w:p>
          <w:p w14:paraId="4D4F7E4C" w14:textId="77777777" w:rsidR="00D865F3" w:rsidRPr="00D865F3" w:rsidRDefault="00D865F3" w:rsidP="00D865F3">
            <w:pPr>
              <w:pStyle w:val="bullet"/>
              <w:numPr>
                <w:ilvl w:val="0"/>
                <w:numId w:val="23"/>
              </w:numPr>
              <w:rPr>
                <w:rFonts w:ascii="TimesNewRomanPSMT" w:eastAsiaTheme="minorEastAsia" w:hAnsi="TimesNewRomanPSMT" w:cs="TimesNewRomanPSMT"/>
                <w:kern w:val="0"/>
                <w:sz w:val="24"/>
                <w:lang w:eastAsia="zh-CN"/>
              </w:rPr>
            </w:pPr>
            <w:r w:rsidRPr="00D865F3">
              <w:rPr>
                <w:rFonts w:ascii="TimesNewRomanPSMT" w:eastAsiaTheme="minorEastAsia" w:hAnsi="TimesNewRomanPSMT" w:cs="TimesNewRomanPSMT"/>
                <w:kern w:val="0"/>
                <w:sz w:val="24"/>
                <w:lang w:eastAsia="zh-CN"/>
              </w:rPr>
              <w:t xml:space="preserve">Coordinate security incident handling of the respective information system with other external parties. </w:t>
            </w:r>
          </w:p>
          <w:p w14:paraId="7DAD0159" w14:textId="77777777" w:rsidR="00D865F3" w:rsidRPr="00D865F3" w:rsidRDefault="00D865F3" w:rsidP="00D865F3">
            <w:pPr>
              <w:pStyle w:val="bullet"/>
              <w:numPr>
                <w:ilvl w:val="0"/>
                <w:numId w:val="23"/>
              </w:numPr>
              <w:rPr>
                <w:rFonts w:ascii="TimesNewRomanPSMT" w:eastAsiaTheme="minorEastAsia" w:hAnsi="TimesNewRomanPSMT" w:cs="TimesNewRomanPSMT"/>
                <w:kern w:val="0"/>
                <w:sz w:val="24"/>
                <w:lang w:eastAsia="zh-CN"/>
              </w:rPr>
            </w:pPr>
            <w:r w:rsidRPr="00D865F3">
              <w:rPr>
                <w:rFonts w:ascii="TimesNewRomanPSMT" w:eastAsiaTheme="minorEastAsia" w:hAnsi="TimesNewRomanPSMT" w:cs="TimesNewRomanPSMT"/>
                <w:kern w:val="0"/>
                <w:sz w:val="24"/>
                <w:lang w:eastAsia="zh-CN"/>
              </w:rPr>
              <w:t xml:space="preserve">Conduct impact analysis on the security alerts received from the ISIRT and the GovCERT.HK in respect of the functional area in-charge </w:t>
            </w:r>
          </w:p>
          <w:p w14:paraId="12380EC0" w14:textId="77777777" w:rsidR="00D865F3" w:rsidRDefault="00D865F3" w:rsidP="00D865F3">
            <w:pPr>
              <w:pStyle w:val="bullet"/>
              <w:numPr>
                <w:ilvl w:val="0"/>
                <w:numId w:val="0"/>
              </w:numPr>
              <w:ind w:left="720"/>
            </w:pPr>
          </w:p>
        </w:tc>
      </w:tr>
      <w:tr w:rsidR="00D865F3" w14:paraId="12071FCD" w14:textId="77777777">
        <w:tc>
          <w:tcPr>
            <w:tcW w:w="2268" w:type="dxa"/>
          </w:tcPr>
          <w:p w14:paraId="1B251E60" w14:textId="77777777" w:rsidR="00D865F3" w:rsidRDefault="00D865F3" w:rsidP="00D865F3">
            <w:pPr>
              <w:pBdr>
                <w:top w:val="nil"/>
                <w:left w:val="nil"/>
                <w:bottom w:val="nil"/>
                <w:right w:val="nil"/>
                <w:between w:val="nil"/>
              </w:pBdr>
              <w:rPr>
                <w:color w:val="000000"/>
              </w:rPr>
            </w:pPr>
            <w:r>
              <w:rPr>
                <w:color w:val="000000"/>
              </w:rPr>
              <w:lastRenderedPageBreak/>
              <w:t>Business Assurance Coordinator (BAC)</w:t>
            </w:r>
          </w:p>
        </w:tc>
        <w:tc>
          <w:tcPr>
            <w:tcW w:w="7087" w:type="dxa"/>
          </w:tcPr>
          <w:p w14:paraId="7A0AF933" w14:textId="4BB5D25F" w:rsidR="00D865F3" w:rsidRPr="003A57B3" w:rsidRDefault="00D865F3" w:rsidP="003A57B3">
            <w:pPr>
              <w:pStyle w:val="ListParagraph"/>
              <w:numPr>
                <w:ilvl w:val="0"/>
                <w:numId w:val="27"/>
              </w:numPr>
              <w:pBdr>
                <w:top w:val="nil"/>
                <w:left w:val="nil"/>
                <w:bottom w:val="nil"/>
                <w:right w:val="nil"/>
                <w:between w:val="nil"/>
              </w:pBdr>
              <w:rPr>
                <w:color w:val="000000"/>
              </w:rPr>
            </w:pPr>
            <w:r w:rsidRPr="003A57B3">
              <w:rPr>
                <w:color w:val="000000"/>
              </w:rPr>
              <w:t xml:space="preserve">Overseeing the </w:t>
            </w:r>
            <w:r w:rsidR="006D63E5">
              <w:t>LSCP</w:t>
            </w:r>
          </w:p>
        </w:tc>
      </w:tr>
      <w:tr w:rsidR="00D865F3" w14:paraId="254C266C" w14:textId="77777777">
        <w:tc>
          <w:tcPr>
            <w:tcW w:w="2268" w:type="dxa"/>
          </w:tcPr>
          <w:p w14:paraId="365BC222" w14:textId="77777777" w:rsidR="00D865F3" w:rsidRDefault="00D865F3" w:rsidP="00D865F3">
            <w:pPr>
              <w:pBdr>
                <w:top w:val="nil"/>
                <w:left w:val="nil"/>
                <w:bottom w:val="nil"/>
                <w:right w:val="nil"/>
                <w:between w:val="nil"/>
              </w:pBdr>
              <w:rPr>
                <w:color w:val="000000"/>
              </w:rPr>
            </w:pPr>
            <w:r>
              <w:rPr>
                <w:color w:val="000000"/>
              </w:rPr>
              <w:t>User Assurance Coordinator (UAC)</w:t>
            </w:r>
          </w:p>
        </w:tc>
        <w:tc>
          <w:tcPr>
            <w:tcW w:w="7087" w:type="dxa"/>
          </w:tcPr>
          <w:p w14:paraId="793350D7" w14:textId="545795FF" w:rsidR="00D865F3" w:rsidRPr="003A57B3" w:rsidRDefault="00D865F3" w:rsidP="003A57B3">
            <w:pPr>
              <w:pStyle w:val="ListParagraph"/>
              <w:numPr>
                <w:ilvl w:val="0"/>
                <w:numId w:val="28"/>
              </w:numPr>
              <w:pBdr>
                <w:top w:val="nil"/>
                <w:left w:val="nil"/>
                <w:bottom w:val="nil"/>
                <w:right w:val="nil"/>
                <w:between w:val="nil"/>
              </w:pBdr>
              <w:rPr>
                <w:color w:val="000000"/>
              </w:rPr>
            </w:pPr>
            <w:r w:rsidRPr="003A57B3">
              <w:rPr>
                <w:color w:val="000000"/>
              </w:rPr>
              <w:t xml:space="preserve">User co-coordinator for </w:t>
            </w:r>
            <w:r w:rsidR="006D63E5">
              <w:t>LSCP</w:t>
            </w:r>
            <w:r w:rsidRPr="003A57B3">
              <w:rPr>
                <w:color w:val="000000"/>
              </w:rPr>
              <w:t>, all incidents from normal user will be directly report to UAC</w:t>
            </w:r>
          </w:p>
          <w:p w14:paraId="40B134AD" w14:textId="77777777" w:rsidR="00D865F3" w:rsidRPr="003A57B3" w:rsidRDefault="00D865F3" w:rsidP="003A57B3">
            <w:pPr>
              <w:pStyle w:val="ListParagraph"/>
              <w:numPr>
                <w:ilvl w:val="0"/>
                <w:numId w:val="28"/>
              </w:numPr>
              <w:pBdr>
                <w:top w:val="nil"/>
                <w:left w:val="nil"/>
                <w:bottom w:val="nil"/>
                <w:right w:val="nil"/>
                <w:between w:val="nil"/>
              </w:pBdr>
              <w:rPr>
                <w:color w:val="000000"/>
              </w:rPr>
            </w:pPr>
            <w:r w:rsidRPr="003A57B3">
              <w:rPr>
                <w:color w:val="000000"/>
              </w:rPr>
              <w:t>Report any abnormal situation that may consider as security incident to SSO</w:t>
            </w:r>
          </w:p>
          <w:p w14:paraId="693EB254" w14:textId="77777777" w:rsidR="00D865F3" w:rsidRPr="003A57B3" w:rsidRDefault="00D865F3" w:rsidP="003A57B3">
            <w:pPr>
              <w:pStyle w:val="ListParagraph"/>
              <w:numPr>
                <w:ilvl w:val="0"/>
                <w:numId w:val="28"/>
              </w:numPr>
              <w:pBdr>
                <w:top w:val="nil"/>
                <w:left w:val="nil"/>
                <w:bottom w:val="nil"/>
                <w:right w:val="nil"/>
                <w:between w:val="nil"/>
              </w:pBdr>
              <w:rPr>
                <w:color w:val="000000"/>
              </w:rPr>
            </w:pPr>
            <w:r w:rsidRPr="003A57B3">
              <w:rPr>
                <w:color w:val="000000"/>
              </w:rPr>
              <w:t>Decision maker of handling minor Security Incident cases.</w:t>
            </w:r>
          </w:p>
        </w:tc>
      </w:tr>
      <w:tr w:rsidR="00D865F3" w14:paraId="5E1DA224" w14:textId="77777777">
        <w:tc>
          <w:tcPr>
            <w:tcW w:w="2268" w:type="dxa"/>
          </w:tcPr>
          <w:p w14:paraId="756AB1E8" w14:textId="77777777" w:rsidR="00D865F3" w:rsidRDefault="00D865F3" w:rsidP="00D865F3">
            <w:pPr>
              <w:pBdr>
                <w:top w:val="nil"/>
                <w:left w:val="nil"/>
                <w:bottom w:val="nil"/>
                <w:right w:val="nil"/>
                <w:between w:val="nil"/>
              </w:pBdr>
              <w:rPr>
                <w:color w:val="000000"/>
              </w:rPr>
            </w:pPr>
            <w:r>
              <w:rPr>
                <w:color w:val="000000"/>
              </w:rPr>
              <w:t>IT System Support Manager (SSM)</w:t>
            </w:r>
          </w:p>
        </w:tc>
        <w:tc>
          <w:tcPr>
            <w:tcW w:w="7087" w:type="dxa"/>
          </w:tcPr>
          <w:p w14:paraId="193805B9" w14:textId="77777777" w:rsidR="00D865F3" w:rsidRPr="003A57B3" w:rsidRDefault="00D865F3" w:rsidP="003A57B3">
            <w:pPr>
              <w:pStyle w:val="ListParagraph"/>
              <w:numPr>
                <w:ilvl w:val="0"/>
                <w:numId w:val="29"/>
              </w:numPr>
              <w:pBdr>
                <w:top w:val="nil"/>
                <w:left w:val="nil"/>
                <w:bottom w:val="nil"/>
                <w:right w:val="nil"/>
                <w:between w:val="nil"/>
              </w:pBdr>
              <w:rPr>
                <w:color w:val="000000"/>
              </w:rPr>
            </w:pPr>
            <w:r w:rsidRPr="003A57B3">
              <w:rPr>
                <w:color w:val="000000"/>
              </w:rPr>
              <w:t>Identify the level of Security Incident cases (Minor/major)</w:t>
            </w:r>
          </w:p>
          <w:p w14:paraId="1540482D" w14:textId="77777777" w:rsidR="00D865F3" w:rsidRPr="003A57B3" w:rsidRDefault="00D865F3" w:rsidP="003A57B3">
            <w:pPr>
              <w:pStyle w:val="ListParagraph"/>
              <w:numPr>
                <w:ilvl w:val="0"/>
                <w:numId w:val="29"/>
              </w:numPr>
              <w:pBdr>
                <w:top w:val="nil"/>
                <w:left w:val="nil"/>
                <w:bottom w:val="nil"/>
                <w:right w:val="nil"/>
                <w:between w:val="nil"/>
              </w:pBdr>
              <w:rPr>
                <w:color w:val="000000"/>
              </w:rPr>
            </w:pPr>
            <w:r w:rsidRPr="003A57B3">
              <w:rPr>
                <w:color w:val="000000"/>
              </w:rPr>
              <w:t>Evaluate the effect of the incident</w:t>
            </w:r>
          </w:p>
        </w:tc>
      </w:tr>
      <w:tr w:rsidR="00D865F3" w14:paraId="5650CEFF" w14:textId="77777777">
        <w:tc>
          <w:tcPr>
            <w:tcW w:w="2268" w:type="dxa"/>
          </w:tcPr>
          <w:p w14:paraId="31E216F8" w14:textId="77777777" w:rsidR="00D865F3" w:rsidRDefault="00D865F3" w:rsidP="00D865F3">
            <w:pPr>
              <w:pBdr>
                <w:top w:val="nil"/>
                <w:left w:val="nil"/>
                <w:bottom w:val="nil"/>
                <w:right w:val="nil"/>
                <w:between w:val="nil"/>
              </w:pBdr>
              <w:rPr>
                <w:color w:val="000000"/>
              </w:rPr>
            </w:pPr>
            <w:r>
              <w:rPr>
                <w:color w:val="000000"/>
              </w:rPr>
              <w:t>IT System Support Officer (SSO)</w:t>
            </w:r>
          </w:p>
        </w:tc>
        <w:tc>
          <w:tcPr>
            <w:tcW w:w="7087" w:type="dxa"/>
          </w:tcPr>
          <w:p w14:paraId="49980468" w14:textId="77777777" w:rsidR="00D865F3" w:rsidRPr="003A57B3" w:rsidRDefault="00D865F3" w:rsidP="003A57B3">
            <w:pPr>
              <w:pStyle w:val="ListParagraph"/>
              <w:numPr>
                <w:ilvl w:val="0"/>
                <w:numId w:val="30"/>
              </w:numPr>
              <w:pBdr>
                <w:top w:val="nil"/>
                <w:left w:val="nil"/>
                <w:bottom w:val="nil"/>
                <w:right w:val="nil"/>
                <w:between w:val="nil"/>
              </w:pBdr>
              <w:rPr>
                <w:color w:val="000000"/>
              </w:rPr>
            </w:pPr>
            <w:r w:rsidRPr="003A57B3">
              <w:rPr>
                <w:color w:val="000000"/>
              </w:rPr>
              <w:t>Consult VSE to provide solution for any security incident if necessary</w:t>
            </w:r>
          </w:p>
          <w:p w14:paraId="67EDDB3A" w14:textId="77777777" w:rsidR="00D865F3" w:rsidRPr="003A57B3" w:rsidRDefault="00D865F3" w:rsidP="003A57B3">
            <w:pPr>
              <w:pStyle w:val="ListParagraph"/>
              <w:numPr>
                <w:ilvl w:val="0"/>
                <w:numId w:val="30"/>
              </w:numPr>
              <w:pBdr>
                <w:top w:val="nil"/>
                <w:left w:val="nil"/>
                <w:bottom w:val="nil"/>
                <w:right w:val="nil"/>
                <w:between w:val="nil"/>
              </w:pBdr>
              <w:rPr>
                <w:color w:val="000000"/>
              </w:rPr>
            </w:pPr>
            <w:r w:rsidRPr="003A57B3">
              <w:rPr>
                <w:color w:val="000000"/>
              </w:rPr>
              <w:t xml:space="preserve">Report any incident to IT System Support Manager </w:t>
            </w:r>
          </w:p>
          <w:p w14:paraId="2B002AEB" w14:textId="77777777" w:rsidR="00D865F3" w:rsidRPr="003A57B3" w:rsidRDefault="00D865F3" w:rsidP="003A57B3">
            <w:pPr>
              <w:pStyle w:val="ListParagraph"/>
              <w:numPr>
                <w:ilvl w:val="0"/>
                <w:numId w:val="30"/>
              </w:numPr>
              <w:pBdr>
                <w:top w:val="nil"/>
                <w:left w:val="nil"/>
                <w:bottom w:val="nil"/>
                <w:right w:val="nil"/>
                <w:between w:val="nil"/>
              </w:pBdr>
              <w:rPr>
                <w:color w:val="000000"/>
              </w:rPr>
            </w:pPr>
            <w:r w:rsidRPr="003A57B3">
              <w:rPr>
                <w:color w:val="000000"/>
              </w:rPr>
              <w:t xml:space="preserve">Seek recommendation and assistance from VSE on matters related to the security incident </w:t>
            </w:r>
          </w:p>
          <w:p w14:paraId="407B53F6" w14:textId="1FB0F166" w:rsidR="00D865F3" w:rsidRPr="003A57B3" w:rsidRDefault="00D865F3" w:rsidP="003A57B3">
            <w:pPr>
              <w:pStyle w:val="ListParagraph"/>
              <w:numPr>
                <w:ilvl w:val="0"/>
                <w:numId w:val="30"/>
              </w:numPr>
              <w:pBdr>
                <w:top w:val="nil"/>
                <w:left w:val="nil"/>
                <w:bottom w:val="nil"/>
                <w:right w:val="nil"/>
                <w:between w:val="nil"/>
              </w:pBdr>
              <w:rPr>
                <w:color w:val="000000"/>
              </w:rPr>
            </w:pPr>
            <w:r w:rsidRPr="003A57B3">
              <w:rPr>
                <w:color w:val="000000"/>
              </w:rPr>
              <w:t xml:space="preserve">System Support for </w:t>
            </w:r>
            <w:r w:rsidR="006D63E5">
              <w:t>LSCP</w:t>
            </w:r>
          </w:p>
        </w:tc>
      </w:tr>
      <w:tr w:rsidR="00D865F3" w14:paraId="19E45DD9" w14:textId="77777777">
        <w:tc>
          <w:tcPr>
            <w:tcW w:w="2268" w:type="dxa"/>
          </w:tcPr>
          <w:p w14:paraId="7521E32D" w14:textId="77777777" w:rsidR="00D865F3" w:rsidRDefault="00D865F3" w:rsidP="00D865F3">
            <w:pPr>
              <w:pBdr>
                <w:top w:val="nil"/>
                <w:left w:val="nil"/>
                <w:bottom w:val="nil"/>
                <w:right w:val="nil"/>
                <w:between w:val="nil"/>
              </w:pBdr>
              <w:rPr>
                <w:color w:val="000000"/>
              </w:rPr>
            </w:pPr>
            <w:bookmarkStart w:id="17" w:name="_heading=h.tyjcwt" w:colFirst="0" w:colLast="0"/>
            <w:bookmarkEnd w:id="17"/>
            <w:r>
              <w:rPr>
                <w:color w:val="000000"/>
              </w:rPr>
              <w:t>Vendor Support Engineer</w:t>
            </w:r>
          </w:p>
        </w:tc>
        <w:tc>
          <w:tcPr>
            <w:tcW w:w="7087" w:type="dxa"/>
          </w:tcPr>
          <w:p w14:paraId="30152DAF" w14:textId="77777777" w:rsidR="00D865F3" w:rsidRPr="003A57B3" w:rsidRDefault="00D865F3" w:rsidP="003A57B3">
            <w:pPr>
              <w:pStyle w:val="ListParagraph"/>
              <w:numPr>
                <w:ilvl w:val="0"/>
                <w:numId w:val="31"/>
              </w:numPr>
              <w:pBdr>
                <w:top w:val="nil"/>
                <w:left w:val="nil"/>
                <w:bottom w:val="nil"/>
                <w:right w:val="nil"/>
                <w:between w:val="nil"/>
              </w:pBdr>
              <w:rPr>
                <w:color w:val="000000"/>
              </w:rPr>
            </w:pPr>
            <w:r w:rsidRPr="003A57B3">
              <w:rPr>
                <w:color w:val="000000"/>
              </w:rPr>
              <w:t>Perform all the appropriate remedial and recovery actions for any security incident is found (note: this is to in line with the requirement specified in Assignment Brief)</w:t>
            </w:r>
          </w:p>
          <w:p w14:paraId="378661A0" w14:textId="77777777" w:rsidR="00D865F3" w:rsidRPr="003A57B3" w:rsidRDefault="00D865F3" w:rsidP="003A57B3">
            <w:pPr>
              <w:pStyle w:val="ListParagraph"/>
              <w:numPr>
                <w:ilvl w:val="0"/>
                <w:numId w:val="31"/>
              </w:numPr>
              <w:pBdr>
                <w:top w:val="nil"/>
                <w:left w:val="nil"/>
                <w:bottom w:val="nil"/>
                <w:right w:val="nil"/>
                <w:between w:val="nil"/>
              </w:pBdr>
              <w:rPr>
                <w:color w:val="000000"/>
              </w:rPr>
            </w:pPr>
            <w:r w:rsidRPr="003A57B3">
              <w:rPr>
                <w:color w:val="000000"/>
              </w:rPr>
              <w:t>Provide security control activity logs and reports</w:t>
            </w:r>
          </w:p>
          <w:p w14:paraId="395C02CE" w14:textId="77777777" w:rsidR="00D865F3" w:rsidRPr="003A57B3" w:rsidRDefault="00D865F3" w:rsidP="003A57B3">
            <w:pPr>
              <w:pStyle w:val="ListParagraph"/>
              <w:numPr>
                <w:ilvl w:val="0"/>
                <w:numId w:val="31"/>
              </w:numPr>
              <w:pBdr>
                <w:top w:val="nil"/>
                <w:left w:val="nil"/>
                <w:bottom w:val="nil"/>
                <w:right w:val="nil"/>
                <w:between w:val="nil"/>
              </w:pBdr>
              <w:rPr>
                <w:color w:val="000000"/>
              </w:rPr>
            </w:pPr>
            <w:r w:rsidRPr="003A57B3">
              <w:rPr>
                <w:color w:val="000000"/>
              </w:rPr>
              <w:t>Maintenance support person from MC</w:t>
            </w:r>
          </w:p>
        </w:tc>
      </w:tr>
    </w:tbl>
    <w:p w14:paraId="68F10C78" w14:textId="77777777" w:rsidR="00B62185" w:rsidRDefault="00B62185">
      <w:pPr>
        <w:rPr>
          <w:b/>
          <w:smallCaps/>
          <w:sz w:val="28"/>
          <w:szCs w:val="28"/>
        </w:rPr>
      </w:pPr>
    </w:p>
    <w:p w14:paraId="0278521B" w14:textId="77777777" w:rsidR="00B62185" w:rsidRDefault="002E441C">
      <w:pPr>
        <w:pStyle w:val="Heading1"/>
        <w:numPr>
          <w:ilvl w:val="0"/>
          <w:numId w:val="9"/>
        </w:numPr>
      </w:pPr>
      <w:bookmarkStart w:id="18" w:name="_heading=h.2p2csry" w:colFirst="0" w:colLast="0"/>
      <w:bookmarkEnd w:id="18"/>
      <w:r>
        <w:t>General procedureS</w:t>
      </w:r>
    </w:p>
    <w:p w14:paraId="5CF2889C" w14:textId="77777777" w:rsidR="00B62185" w:rsidRDefault="002E441C">
      <w:pPr>
        <w:pBdr>
          <w:top w:val="nil"/>
          <w:left w:val="nil"/>
          <w:bottom w:val="nil"/>
          <w:right w:val="nil"/>
          <w:between w:val="nil"/>
        </w:pBdr>
        <w:spacing w:after="240"/>
        <w:ind w:left="360"/>
        <w:rPr>
          <w:color w:val="000000"/>
        </w:rPr>
      </w:pPr>
      <w:r>
        <w:rPr>
          <w:color w:val="000000"/>
        </w:rPr>
        <w:t xml:space="preserve">This section provides information on procedures </w:t>
      </w:r>
      <w:r>
        <w:rPr>
          <w:rFonts w:ascii="Times" w:eastAsia="Times" w:hAnsi="Times" w:cs="Times"/>
          <w:color w:val="000000"/>
        </w:rPr>
        <w:t>which are common for all types of security incidents.</w:t>
      </w:r>
    </w:p>
    <w:p w14:paraId="5F6FA85B" w14:textId="77777777" w:rsidR="00B62185" w:rsidRDefault="002E441C">
      <w:pPr>
        <w:pStyle w:val="Heading2"/>
      </w:pPr>
      <w:bookmarkStart w:id="19" w:name="_heading=h.147n2zr" w:colFirst="0" w:colLast="0"/>
      <w:bookmarkEnd w:id="19"/>
      <w:r>
        <w:t>3.1 KEEP A LOG BOOK</w:t>
      </w:r>
    </w:p>
    <w:p w14:paraId="599A9A2D" w14:textId="77777777" w:rsidR="00B62185" w:rsidRDefault="002E441C">
      <w:pPr>
        <w:pBdr>
          <w:top w:val="nil"/>
          <w:left w:val="nil"/>
          <w:bottom w:val="nil"/>
          <w:right w:val="nil"/>
          <w:between w:val="nil"/>
        </w:pBdr>
        <w:spacing w:after="240"/>
        <w:ind w:left="357"/>
        <w:rPr>
          <w:color w:val="000000"/>
        </w:rPr>
      </w:pPr>
      <w:r>
        <w:rPr>
          <w:color w:val="000000"/>
        </w:rPr>
        <w:t>Logging of information is critical in situation which may eventually involve federal authorities and the possibility of a criminal trial. The implications from each security incident are not always known at the beginning of, or even during, the course of an incident. Therefore, a written log should be kept for all security incidents which are under investigation. The information should be logged in a location that cannot be altered by others. Manually written logs are preferable since on-line logs can be altered or deleted. The logbook will be maintained by the SSO. The types of information that should be logged are:</w:t>
      </w:r>
    </w:p>
    <w:p w14:paraId="1B199880" w14:textId="77777777" w:rsidR="00B62185" w:rsidRDefault="002E441C">
      <w:pPr>
        <w:numPr>
          <w:ilvl w:val="0"/>
          <w:numId w:val="10"/>
        </w:numPr>
        <w:pBdr>
          <w:top w:val="nil"/>
          <w:left w:val="nil"/>
          <w:bottom w:val="nil"/>
          <w:right w:val="nil"/>
          <w:between w:val="nil"/>
        </w:pBdr>
        <w:spacing w:line="360" w:lineRule="auto"/>
        <w:ind w:left="714" w:hanging="357"/>
        <w:rPr>
          <w:color w:val="000000"/>
        </w:rPr>
      </w:pPr>
      <w:r>
        <w:rPr>
          <w:color w:val="000000"/>
        </w:rPr>
        <w:t>Dates and times of incident-related phone calls.</w:t>
      </w:r>
    </w:p>
    <w:p w14:paraId="3FFC2C69" w14:textId="77777777" w:rsidR="00B62185" w:rsidRDefault="002E441C">
      <w:pPr>
        <w:numPr>
          <w:ilvl w:val="0"/>
          <w:numId w:val="10"/>
        </w:numPr>
        <w:pBdr>
          <w:top w:val="nil"/>
          <w:left w:val="nil"/>
          <w:bottom w:val="nil"/>
          <w:right w:val="nil"/>
          <w:between w:val="nil"/>
        </w:pBdr>
        <w:spacing w:line="360" w:lineRule="auto"/>
        <w:ind w:left="714" w:hanging="357"/>
        <w:rPr>
          <w:color w:val="000000"/>
        </w:rPr>
      </w:pPr>
      <w:r>
        <w:rPr>
          <w:color w:val="000000"/>
        </w:rPr>
        <w:lastRenderedPageBreak/>
        <w:t>Dates and times when incident-related events were discovered or occurred.</w:t>
      </w:r>
    </w:p>
    <w:p w14:paraId="48407DAE" w14:textId="77777777" w:rsidR="00B62185" w:rsidRDefault="002E441C">
      <w:pPr>
        <w:numPr>
          <w:ilvl w:val="0"/>
          <w:numId w:val="10"/>
        </w:numPr>
        <w:pBdr>
          <w:top w:val="nil"/>
          <w:left w:val="nil"/>
          <w:bottom w:val="nil"/>
          <w:right w:val="nil"/>
          <w:between w:val="nil"/>
        </w:pBdr>
        <w:spacing w:line="360" w:lineRule="auto"/>
        <w:ind w:left="714" w:hanging="357"/>
        <w:rPr>
          <w:color w:val="000000"/>
        </w:rPr>
      </w:pPr>
      <w:r>
        <w:rPr>
          <w:color w:val="000000"/>
        </w:rPr>
        <w:t>Amount of time spent working on incident-related tasks.</w:t>
      </w:r>
    </w:p>
    <w:p w14:paraId="6D224543" w14:textId="77777777" w:rsidR="00B62185" w:rsidRDefault="002E441C">
      <w:pPr>
        <w:numPr>
          <w:ilvl w:val="0"/>
          <w:numId w:val="10"/>
        </w:numPr>
        <w:pBdr>
          <w:top w:val="nil"/>
          <w:left w:val="nil"/>
          <w:bottom w:val="nil"/>
          <w:right w:val="nil"/>
          <w:between w:val="nil"/>
        </w:pBdr>
        <w:spacing w:line="360" w:lineRule="auto"/>
        <w:ind w:left="714" w:hanging="357"/>
        <w:rPr>
          <w:color w:val="000000"/>
        </w:rPr>
      </w:pPr>
      <w:r>
        <w:rPr>
          <w:color w:val="000000"/>
        </w:rPr>
        <w:t>People you have contacted or have contacted SSO.</w:t>
      </w:r>
    </w:p>
    <w:p w14:paraId="56C81F5D" w14:textId="77777777" w:rsidR="00B62185" w:rsidRDefault="002E441C">
      <w:pPr>
        <w:numPr>
          <w:ilvl w:val="0"/>
          <w:numId w:val="10"/>
        </w:numPr>
        <w:pBdr>
          <w:top w:val="nil"/>
          <w:left w:val="nil"/>
          <w:bottom w:val="nil"/>
          <w:right w:val="nil"/>
          <w:between w:val="nil"/>
        </w:pBdr>
        <w:spacing w:line="360" w:lineRule="auto"/>
        <w:ind w:left="714" w:hanging="357"/>
        <w:rPr>
          <w:color w:val="000000"/>
        </w:rPr>
      </w:pPr>
      <w:r>
        <w:rPr>
          <w:color w:val="000000"/>
        </w:rPr>
        <w:t>Descriptions on the reported incidents</w:t>
      </w:r>
    </w:p>
    <w:p w14:paraId="56680EB9" w14:textId="77777777" w:rsidR="00B62185" w:rsidRDefault="002E441C">
      <w:pPr>
        <w:numPr>
          <w:ilvl w:val="0"/>
          <w:numId w:val="10"/>
        </w:numPr>
        <w:pBdr>
          <w:top w:val="nil"/>
          <w:left w:val="nil"/>
          <w:bottom w:val="nil"/>
          <w:right w:val="nil"/>
          <w:between w:val="nil"/>
        </w:pBdr>
        <w:spacing w:line="360" w:lineRule="auto"/>
        <w:ind w:left="714" w:hanging="357"/>
        <w:rPr>
          <w:color w:val="000000"/>
        </w:rPr>
      </w:pPr>
      <w:r>
        <w:rPr>
          <w:color w:val="000000"/>
        </w:rPr>
        <w:t>Names of systems, programs or networks that have been affected.</w:t>
      </w:r>
    </w:p>
    <w:p w14:paraId="7109A42C" w14:textId="77777777" w:rsidR="00B62185" w:rsidRDefault="002E441C">
      <w:pPr>
        <w:numPr>
          <w:ilvl w:val="0"/>
          <w:numId w:val="10"/>
        </w:numPr>
        <w:pBdr>
          <w:top w:val="nil"/>
          <w:left w:val="nil"/>
          <w:bottom w:val="nil"/>
          <w:right w:val="nil"/>
          <w:between w:val="nil"/>
        </w:pBdr>
        <w:spacing w:line="360" w:lineRule="auto"/>
        <w:ind w:left="714" w:hanging="357"/>
        <w:rPr>
          <w:color w:val="000000"/>
        </w:rPr>
      </w:pPr>
      <w:r>
        <w:rPr>
          <w:color w:val="000000"/>
        </w:rPr>
        <w:t>Level of incident (High/Low)</w:t>
      </w:r>
    </w:p>
    <w:p w14:paraId="19EC2B71" w14:textId="77777777" w:rsidR="00B62185" w:rsidRDefault="00B62185">
      <w:pPr>
        <w:pBdr>
          <w:top w:val="nil"/>
          <w:left w:val="nil"/>
          <w:bottom w:val="nil"/>
          <w:right w:val="nil"/>
          <w:between w:val="nil"/>
        </w:pBdr>
        <w:spacing w:line="360" w:lineRule="auto"/>
      </w:pPr>
    </w:p>
    <w:p w14:paraId="144B407B" w14:textId="77777777" w:rsidR="00B62185" w:rsidRDefault="002E441C">
      <w:pPr>
        <w:pStyle w:val="Heading2"/>
        <w:spacing w:after="0"/>
      </w:pPr>
      <w:bookmarkStart w:id="20" w:name="_heading=h.3o7alnk" w:colFirst="0" w:colLast="0"/>
      <w:bookmarkEnd w:id="20"/>
      <w:commentRangeStart w:id="21"/>
      <w:r>
        <w:t>3.2 INFORM THE APPROPRIATE PEOPLE</w:t>
      </w:r>
      <w:commentRangeEnd w:id="21"/>
      <w:r w:rsidR="009A47FE">
        <w:rPr>
          <w:rStyle w:val="CommentReference"/>
          <w:rFonts w:eastAsia="PMingLiU"/>
          <w:caps w:val="0"/>
          <w:kern w:val="2"/>
          <w:lang w:eastAsia="zh-TW"/>
        </w:rPr>
        <w:commentReference w:id="21"/>
      </w:r>
    </w:p>
    <w:p w14:paraId="25F56B87" w14:textId="6ED5D4D8" w:rsidR="00B62185" w:rsidRDefault="002E441C">
      <w:pPr>
        <w:pBdr>
          <w:top w:val="nil"/>
          <w:left w:val="nil"/>
          <w:bottom w:val="nil"/>
          <w:right w:val="nil"/>
          <w:between w:val="nil"/>
        </w:pBdr>
        <w:spacing w:after="240"/>
        <w:ind w:left="426"/>
        <w:rPr>
          <w:color w:val="000000"/>
        </w:rPr>
      </w:pPr>
      <w:r>
        <w:rPr>
          <w:color w:val="000000"/>
        </w:rPr>
        <w:t xml:space="preserve">Informing appropriate person is very important while a security incident is located because the incident may affect the normal operation of the </w:t>
      </w:r>
      <w:r w:rsidR="006D63E5">
        <w:t>LSCP</w:t>
      </w:r>
      <w:r>
        <w:rPr>
          <w:color w:val="000000"/>
        </w:rPr>
        <w:t xml:space="preserve">. If a user experiences a situation that may be a security incident, the user should report the incident to the UAC. The UAC should report the incident to the SSO immediately. </w:t>
      </w:r>
    </w:p>
    <w:p w14:paraId="532AE066" w14:textId="77777777" w:rsidR="00B62185" w:rsidRDefault="002E441C">
      <w:pPr>
        <w:pBdr>
          <w:top w:val="nil"/>
          <w:left w:val="nil"/>
          <w:bottom w:val="nil"/>
          <w:right w:val="nil"/>
          <w:between w:val="nil"/>
        </w:pBdr>
        <w:spacing w:after="240"/>
        <w:ind w:left="426"/>
        <w:rPr>
          <w:color w:val="000000"/>
        </w:rPr>
      </w:pPr>
      <w:r>
        <w:rPr>
          <w:color w:val="000000"/>
        </w:rPr>
        <w:t xml:space="preserve">If the SSO has experience a security incident that need suggestion on the case, the SSO may contact VSE for any recommendation. If the SSO consider the priority/ impact of the incident is high, then the SSO should inform the situation to the SSM. In this situation, the SSM should make decision on what reaction should be done for the incident and report to the BAC if necessary. </w:t>
      </w:r>
    </w:p>
    <w:p w14:paraId="2EEF9866" w14:textId="77777777" w:rsidR="00B62185" w:rsidRDefault="002E441C">
      <w:pPr>
        <w:pBdr>
          <w:top w:val="nil"/>
          <w:left w:val="nil"/>
          <w:bottom w:val="nil"/>
          <w:right w:val="nil"/>
          <w:between w:val="nil"/>
        </w:pBdr>
        <w:spacing w:after="240"/>
        <w:ind w:left="426"/>
        <w:rPr>
          <w:color w:val="000000"/>
        </w:rPr>
      </w:pPr>
      <w:r>
        <w:rPr>
          <w:color w:val="000000"/>
        </w:rPr>
        <w:t>If the SSO consider the priority/ impact of the incident is low and able to recover the system in a short period of time, then the SSO should inform the status of the incident to the UAC before taking steps to fix the problem and after the incident was fixed.</w:t>
      </w:r>
    </w:p>
    <w:p w14:paraId="38B657BF" w14:textId="77777777" w:rsidR="00B62185" w:rsidRDefault="002E441C">
      <w:pPr>
        <w:pBdr>
          <w:top w:val="nil"/>
          <w:left w:val="nil"/>
          <w:bottom w:val="nil"/>
          <w:right w:val="nil"/>
          <w:between w:val="nil"/>
        </w:pBdr>
        <w:spacing w:after="240"/>
        <w:ind w:left="426"/>
        <w:rPr>
          <w:color w:val="000000"/>
        </w:rPr>
      </w:pPr>
      <w:r>
        <w:br w:type="page"/>
      </w:r>
      <w:r>
        <w:rPr>
          <w:color w:val="000000"/>
        </w:rPr>
        <w:lastRenderedPageBreak/>
        <w:t>The list of contacts is provided as follows:</w:t>
      </w:r>
    </w:p>
    <w:tbl>
      <w:tblPr>
        <w:tblStyle w:val="ac"/>
        <w:tblW w:w="9302"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53"/>
        <w:gridCol w:w="2319"/>
        <w:gridCol w:w="1989"/>
        <w:gridCol w:w="2041"/>
      </w:tblGrid>
      <w:tr w:rsidR="00B62185" w14:paraId="54CD4CF0" w14:textId="77777777">
        <w:tc>
          <w:tcPr>
            <w:tcW w:w="2953" w:type="dxa"/>
            <w:shd w:val="clear" w:color="auto" w:fill="B3B3B3"/>
          </w:tcPr>
          <w:p w14:paraId="46511A4B" w14:textId="77777777" w:rsidR="00B62185" w:rsidRDefault="002E441C">
            <w:pPr>
              <w:pBdr>
                <w:top w:val="nil"/>
                <w:left w:val="nil"/>
                <w:bottom w:val="nil"/>
                <w:right w:val="nil"/>
                <w:between w:val="nil"/>
              </w:pBdr>
              <w:jc w:val="center"/>
              <w:rPr>
                <w:b/>
                <w:color w:val="000000"/>
              </w:rPr>
            </w:pPr>
            <w:r>
              <w:rPr>
                <w:b/>
                <w:color w:val="000000"/>
              </w:rPr>
              <w:t>Role</w:t>
            </w:r>
          </w:p>
        </w:tc>
        <w:tc>
          <w:tcPr>
            <w:tcW w:w="2319" w:type="dxa"/>
            <w:shd w:val="clear" w:color="auto" w:fill="B3B3B3"/>
          </w:tcPr>
          <w:p w14:paraId="306A9C45" w14:textId="77777777" w:rsidR="00B62185" w:rsidRDefault="002E441C">
            <w:pPr>
              <w:pBdr>
                <w:top w:val="nil"/>
                <w:left w:val="nil"/>
                <w:bottom w:val="nil"/>
                <w:right w:val="nil"/>
                <w:between w:val="nil"/>
              </w:pBdr>
              <w:jc w:val="center"/>
              <w:rPr>
                <w:b/>
                <w:color w:val="000000"/>
              </w:rPr>
            </w:pPr>
            <w:r>
              <w:rPr>
                <w:b/>
                <w:color w:val="000000"/>
              </w:rPr>
              <w:t>Contact Person</w:t>
            </w:r>
          </w:p>
        </w:tc>
        <w:tc>
          <w:tcPr>
            <w:tcW w:w="1989" w:type="dxa"/>
            <w:shd w:val="clear" w:color="auto" w:fill="B3B3B3"/>
          </w:tcPr>
          <w:p w14:paraId="04F9C18F" w14:textId="77777777" w:rsidR="00B62185" w:rsidRDefault="002E441C">
            <w:pPr>
              <w:pBdr>
                <w:top w:val="nil"/>
                <w:left w:val="nil"/>
                <w:bottom w:val="nil"/>
                <w:right w:val="nil"/>
                <w:between w:val="nil"/>
              </w:pBdr>
              <w:jc w:val="center"/>
              <w:rPr>
                <w:b/>
                <w:color w:val="000000"/>
              </w:rPr>
            </w:pPr>
            <w:r>
              <w:rPr>
                <w:b/>
                <w:color w:val="000000"/>
              </w:rPr>
              <w:t>Title</w:t>
            </w:r>
          </w:p>
        </w:tc>
        <w:tc>
          <w:tcPr>
            <w:tcW w:w="2041" w:type="dxa"/>
            <w:shd w:val="clear" w:color="auto" w:fill="B3B3B3"/>
          </w:tcPr>
          <w:p w14:paraId="7C835127" w14:textId="77777777" w:rsidR="00B62185" w:rsidRDefault="002E441C">
            <w:pPr>
              <w:pBdr>
                <w:top w:val="nil"/>
                <w:left w:val="nil"/>
                <w:bottom w:val="nil"/>
                <w:right w:val="nil"/>
                <w:between w:val="nil"/>
              </w:pBdr>
              <w:jc w:val="center"/>
              <w:rPr>
                <w:b/>
                <w:color w:val="000000"/>
              </w:rPr>
            </w:pPr>
            <w:r>
              <w:rPr>
                <w:b/>
                <w:color w:val="000000"/>
              </w:rPr>
              <w:t>Phone Number</w:t>
            </w:r>
          </w:p>
        </w:tc>
      </w:tr>
      <w:tr w:rsidR="00216C93" w14:paraId="72C1A323" w14:textId="77777777">
        <w:trPr>
          <w:trHeight w:val="275"/>
        </w:trPr>
        <w:tc>
          <w:tcPr>
            <w:tcW w:w="2953" w:type="dxa"/>
          </w:tcPr>
          <w:p w14:paraId="32665433" w14:textId="06F545C2" w:rsidR="00216C93" w:rsidRDefault="00216C93" w:rsidP="00216C93">
            <w:pPr>
              <w:ind w:left="12" w:hanging="12"/>
            </w:pPr>
            <w:r>
              <w:t>ISIRT Commander</w:t>
            </w:r>
          </w:p>
        </w:tc>
        <w:tc>
          <w:tcPr>
            <w:tcW w:w="2319" w:type="dxa"/>
          </w:tcPr>
          <w:p w14:paraId="1AB8F4F5" w14:textId="002CFB52" w:rsidR="00216C93" w:rsidRDefault="00276886" w:rsidP="00216C93">
            <w:pPr>
              <w:pBdr>
                <w:top w:val="nil"/>
                <w:left w:val="nil"/>
                <w:bottom w:val="nil"/>
                <w:right w:val="nil"/>
                <w:between w:val="nil"/>
              </w:pBdr>
              <w:rPr>
                <w:color w:val="000000"/>
              </w:rPr>
            </w:pPr>
            <w:r>
              <w:rPr>
                <w:color w:val="000000"/>
              </w:rPr>
              <w:t>BD User</w:t>
            </w:r>
          </w:p>
        </w:tc>
        <w:tc>
          <w:tcPr>
            <w:tcW w:w="1989" w:type="dxa"/>
          </w:tcPr>
          <w:p w14:paraId="449A18F8" w14:textId="532B26B7" w:rsidR="00216C93" w:rsidRDefault="00276886" w:rsidP="00216C93">
            <w:pPr>
              <w:pBdr>
                <w:top w:val="nil"/>
                <w:left w:val="nil"/>
                <w:bottom w:val="nil"/>
                <w:right w:val="nil"/>
                <w:between w:val="nil"/>
              </w:pBdr>
              <w:rPr>
                <w:color w:val="222222"/>
              </w:rPr>
            </w:pPr>
            <w:r>
              <w:rPr>
                <w:color w:val="222222"/>
              </w:rPr>
              <w:t>TBD</w:t>
            </w:r>
          </w:p>
        </w:tc>
        <w:tc>
          <w:tcPr>
            <w:tcW w:w="2041" w:type="dxa"/>
          </w:tcPr>
          <w:p w14:paraId="66BCC43F" w14:textId="665A5CE4" w:rsidR="00216C93" w:rsidRDefault="00276886" w:rsidP="00216C93">
            <w:pPr>
              <w:pBdr>
                <w:top w:val="nil"/>
                <w:left w:val="nil"/>
                <w:bottom w:val="nil"/>
                <w:right w:val="nil"/>
                <w:between w:val="nil"/>
              </w:pBdr>
              <w:rPr>
                <w:color w:val="000000"/>
              </w:rPr>
            </w:pPr>
            <w:r>
              <w:rPr>
                <w:color w:val="000000"/>
              </w:rPr>
              <w:t>TBD</w:t>
            </w:r>
          </w:p>
        </w:tc>
      </w:tr>
      <w:tr w:rsidR="00276886" w14:paraId="021DE3BC" w14:textId="77777777">
        <w:trPr>
          <w:trHeight w:val="275"/>
        </w:trPr>
        <w:tc>
          <w:tcPr>
            <w:tcW w:w="2953" w:type="dxa"/>
          </w:tcPr>
          <w:p w14:paraId="099C7865" w14:textId="329107DC" w:rsidR="00276886" w:rsidRDefault="00276886" w:rsidP="00276886">
            <w:pPr>
              <w:ind w:left="12" w:hanging="12"/>
            </w:pPr>
            <w:r>
              <w:t>ISIRT Incident Response Manager</w:t>
            </w:r>
          </w:p>
        </w:tc>
        <w:tc>
          <w:tcPr>
            <w:tcW w:w="2319" w:type="dxa"/>
          </w:tcPr>
          <w:p w14:paraId="52C365C6" w14:textId="117F2C9B" w:rsidR="00276886" w:rsidRDefault="00276886" w:rsidP="00276886">
            <w:pPr>
              <w:pBdr>
                <w:top w:val="nil"/>
                <w:left w:val="nil"/>
                <w:bottom w:val="nil"/>
                <w:right w:val="nil"/>
                <w:between w:val="nil"/>
              </w:pBdr>
              <w:rPr>
                <w:color w:val="000000"/>
              </w:rPr>
            </w:pPr>
            <w:r>
              <w:rPr>
                <w:color w:val="000000"/>
              </w:rPr>
              <w:t>BD User</w:t>
            </w:r>
          </w:p>
        </w:tc>
        <w:tc>
          <w:tcPr>
            <w:tcW w:w="1989" w:type="dxa"/>
          </w:tcPr>
          <w:p w14:paraId="2D2447C7" w14:textId="7A798073" w:rsidR="00276886" w:rsidRDefault="00276886" w:rsidP="00276886">
            <w:pPr>
              <w:pBdr>
                <w:top w:val="nil"/>
                <w:left w:val="nil"/>
                <w:bottom w:val="nil"/>
                <w:right w:val="nil"/>
                <w:between w:val="nil"/>
              </w:pBdr>
              <w:rPr>
                <w:color w:val="222222"/>
              </w:rPr>
            </w:pPr>
            <w:r>
              <w:rPr>
                <w:color w:val="222222"/>
              </w:rPr>
              <w:t>TBD</w:t>
            </w:r>
          </w:p>
        </w:tc>
        <w:tc>
          <w:tcPr>
            <w:tcW w:w="2041" w:type="dxa"/>
          </w:tcPr>
          <w:p w14:paraId="63E277E1" w14:textId="2241B77C" w:rsidR="00276886" w:rsidRDefault="00276886" w:rsidP="00276886">
            <w:pPr>
              <w:pBdr>
                <w:top w:val="nil"/>
                <w:left w:val="nil"/>
                <w:bottom w:val="nil"/>
                <w:right w:val="nil"/>
                <w:between w:val="nil"/>
              </w:pBdr>
              <w:rPr>
                <w:color w:val="000000"/>
              </w:rPr>
            </w:pPr>
            <w:r>
              <w:rPr>
                <w:color w:val="000000"/>
              </w:rPr>
              <w:t>TBD</w:t>
            </w:r>
          </w:p>
        </w:tc>
      </w:tr>
      <w:tr w:rsidR="00276886" w14:paraId="77A6C88A" w14:textId="77777777">
        <w:trPr>
          <w:trHeight w:val="275"/>
        </w:trPr>
        <w:tc>
          <w:tcPr>
            <w:tcW w:w="2953" w:type="dxa"/>
          </w:tcPr>
          <w:p w14:paraId="4FB6537A" w14:textId="00E74803" w:rsidR="00276886" w:rsidRDefault="00276886" w:rsidP="00276886">
            <w:pPr>
              <w:ind w:left="12" w:hanging="12"/>
            </w:pPr>
            <w:r>
              <w:t>ISIRT Information Coordinator</w:t>
            </w:r>
          </w:p>
        </w:tc>
        <w:tc>
          <w:tcPr>
            <w:tcW w:w="2319" w:type="dxa"/>
          </w:tcPr>
          <w:p w14:paraId="20AD414C" w14:textId="6F9BB7B4" w:rsidR="00276886" w:rsidRDefault="00276886" w:rsidP="00276886">
            <w:pPr>
              <w:pBdr>
                <w:top w:val="nil"/>
                <w:left w:val="nil"/>
                <w:bottom w:val="nil"/>
                <w:right w:val="nil"/>
                <w:between w:val="nil"/>
              </w:pBdr>
              <w:rPr>
                <w:color w:val="000000"/>
              </w:rPr>
            </w:pPr>
            <w:r>
              <w:rPr>
                <w:color w:val="000000"/>
              </w:rPr>
              <w:t>BD User</w:t>
            </w:r>
          </w:p>
        </w:tc>
        <w:tc>
          <w:tcPr>
            <w:tcW w:w="1989" w:type="dxa"/>
          </w:tcPr>
          <w:p w14:paraId="31AEC026" w14:textId="311E13FA" w:rsidR="00276886" w:rsidRDefault="00276886" w:rsidP="00276886">
            <w:pPr>
              <w:pBdr>
                <w:top w:val="nil"/>
                <w:left w:val="nil"/>
                <w:bottom w:val="nil"/>
                <w:right w:val="nil"/>
                <w:between w:val="nil"/>
              </w:pBdr>
              <w:rPr>
                <w:color w:val="222222"/>
              </w:rPr>
            </w:pPr>
            <w:r>
              <w:rPr>
                <w:color w:val="222222"/>
              </w:rPr>
              <w:t>TBD</w:t>
            </w:r>
          </w:p>
        </w:tc>
        <w:tc>
          <w:tcPr>
            <w:tcW w:w="2041" w:type="dxa"/>
          </w:tcPr>
          <w:p w14:paraId="180E4CD8" w14:textId="69F13D5A" w:rsidR="00276886" w:rsidRDefault="00276886" w:rsidP="00276886">
            <w:pPr>
              <w:pBdr>
                <w:top w:val="nil"/>
                <w:left w:val="nil"/>
                <w:bottom w:val="nil"/>
                <w:right w:val="nil"/>
                <w:between w:val="nil"/>
              </w:pBdr>
              <w:rPr>
                <w:color w:val="000000"/>
              </w:rPr>
            </w:pPr>
            <w:r>
              <w:rPr>
                <w:color w:val="000000"/>
              </w:rPr>
              <w:t>TBD</w:t>
            </w:r>
          </w:p>
        </w:tc>
      </w:tr>
      <w:tr w:rsidR="00276886" w14:paraId="1FFFCE09" w14:textId="77777777">
        <w:trPr>
          <w:trHeight w:val="275"/>
        </w:trPr>
        <w:tc>
          <w:tcPr>
            <w:tcW w:w="2953" w:type="dxa"/>
          </w:tcPr>
          <w:p w14:paraId="546860AD" w14:textId="43C23A56" w:rsidR="00276886" w:rsidRDefault="00276886" w:rsidP="00276886">
            <w:pPr>
              <w:ind w:left="12" w:hanging="12"/>
            </w:pPr>
            <w:r>
              <w:t>ISIRT Information System Manager</w:t>
            </w:r>
          </w:p>
        </w:tc>
        <w:tc>
          <w:tcPr>
            <w:tcW w:w="2319" w:type="dxa"/>
          </w:tcPr>
          <w:p w14:paraId="4351A124" w14:textId="2F57C42E" w:rsidR="00276886" w:rsidRDefault="00276886" w:rsidP="00276886">
            <w:pPr>
              <w:pBdr>
                <w:top w:val="nil"/>
                <w:left w:val="nil"/>
                <w:bottom w:val="nil"/>
                <w:right w:val="nil"/>
                <w:between w:val="nil"/>
              </w:pBdr>
              <w:rPr>
                <w:color w:val="000000"/>
              </w:rPr>
            </w:pPr>
            <w:r>
              <w:rPr>
                <w:color w:val="000000"/>
              </w:rPr>
              <w:t>BD User</w:t>
            </w:r>
          </w:p>
        </w:tc>
        <w:tc>
          <w:tcPr>
            <w:tcW w:w="1989" w:type="dxa"/>
          </w:tcPr>
          <w:p w14:paraId="2D9FC92E" w14:textId="3DA67483" w:rsidR="00276886" w:rsidRDefault="00276886" w:rsidP="00276886">
            <w:pPr>
              <w:pBdr>
                <w:top w:val="nil"/>
                <w:left w:val="nil"/>
                <w:bottom w:val="nil"/>
                <w:right w:val="nil"/>
                <w:between w:val="nil"/>
              </w:pBdr>
              <w:rPr>
                <w:color w:val="222222"/>
              </w:rPr>
            </w:pPr>
            <w:r>
              <w:rPr>
                <w:color w:val="222222"/>
              </w:rPr>
              <w:t>TBD</w:t>
            </w:r>
          </w:p>
        </w:tc>
        <w:tc>
          <w:tcPr>
            <w:tcW w:w="2041" w:type="dxa"/>
          </w:tcPr>
          <w:p w14:paraId="65F5C126" w14:textId="35D0A1D4" w:rsidR="00276886" w:rsidRDefault="00276886" w:rsidP="00276886">
            <w:pPr>
              <w:pBdr>
                <w:top w:val="nil"/>
                <w:left w:val="nil"/>
                <w:bottom w:val="nil"/>
                <w:right w:val="nil"/>
                <w:between w:val="nil"/>
              </w:pBdr>
              <w:rPr>
                <w:color w:val="000000"/>
              </w:rPr>
            </w:pPr>
            <w:r>
              <w:rPr>
                <w:color w:val="000000"/>
              </w:rPr>
              <w:t>TBD</w:t>
            </w:r>
          </w:p>
        </w:tc>
      </w:tr>
      <w:tr w:rsidR="00276886" w14:paraId="74415780" w14:textId="77777777">
        <w:trPr>
          <w:trHeight w:val="275"/>
        </w:trPr>
        <w:tc>
          <w:tcPr>
            <w:tcW w:w="2953" w:type="dxa"/>
          </w:tcPr>
          <w:p w14:paraId="630D721F" w14:textId="77777777" w:rsidR="00276886" w:rsidRDefault="00276886" w:rsidP="00276886">
            <w:pPr>
              <w:ind w:left="12" w:hanging="12"/>
            </w:pPr>
            <w:r>
              <w:t>Business Assurance Co-ordinator</w:t>
            </w:r>
          </w:p>
        </w:tc>
        <w:tc>
          <w:tcPr>
            <w:tcW w:w="2319" w:type="dxa"/>
          </w:tcPr>
          <w:p w14:paraId="15DFEE6C" w14:textId="77777777" w:rsidR="00276886" w:rsidRDefault="00276886" w:rsidP="00276886">
            <w:pPr>
              <w:pBdr>
                <w:top w:val="nil"/>
                <w:left w:val="nil"/>
                <w:bottom w:val="nil"/>
                <w:right w:val="nil"/>
                <w:between w:val="nil"/>
              </w:pBdr>
              <w:rPr>
                <w:color w:val="000000"/>
              </w:rPr>
            </w:pPr>
            <w:r>
              <w:rPr>
                <w:color w:val="000000"/>
              </w:rPr>
              <w:t>M</w:t>
            </w:r>
            <w:r>
              <w:t>r. Owen CHAN</w:t>
            </w:r>
          </w:p>
        </w:tc>
        <w:tc>
          <w:tcPr>
            <w:tcW w:w="1989" w:type="dxa"/>
          </w:tcPr>
          <w:p w14:paraId="4ACA72EF" w14:textId="77777777" w:rsidR="00276886" w:rsidRDefault="00276886" w:rsidP="00276886">
            <w:pPr>
              <w:pBdr>
                <w:top w:val="nil"/>
                <w:left w:val="nil"/>
                <w:bottom w:val="nil"/>
                <w:right w:val="nil"/>
                <w:between w:val="nil"/>
              </w:pBdr>
              <w:rPr>
                <w:color w:val="000000"/>
              </w:rPr>
            </w:pPr>
            <w:r>
              <w:rPr>
                <w:color w:val="222222"/>
              </w:rPr>
              <w:t>SBS/IT</w:t>
            </w:r>
          </w:p>
        </w:tc>
        <w:tc>
          <w:tcPr>
            <w:tcW w:w="2041" w:type="dxa"/>
          </w:tcPr>
          <w:p w14:paraId="53A82286" w14:textId="77777777" w:rsidR="00276886" w:rsidRDefault="00276886" w:rsidP="00276886">
            <w:pPr>
              <w:pBdr>
                <w:top w:val="nil"/>
                <w:left w:val="nil"/>
                <w:bottom w:val="nil"/>
                <w:right w:val="nil"/>
                <w:between w:val="nil"/>
              </w:pBdr>
              <w:rPr>
                <w:color w:val="000000"/>
              </w:rPr>
            </w:pPr>
            <w:r>
              <w:rPr>
                <w:color w:val="000000"/>
              </w:rPr>
              <w:t>3842-352</w:t>
            </w:r>
            <w:r>
              <w:t>1</w:t>
            </w:r>
          </w:p>
        </w:tc>
      </w:tr>
      <w:tr w:rsidR="00276886" w14:paraId="14F0A9D5" w14:textId="77777777">
        <w:tc>
          <w:tcPr>
            <w:tcW w:w="2953" w:type="dxa"/>
          </w:tcPr>
          <w:p w14:paraId="09C6CE20" w14:textId="77777777" w:rsidR="00276886" w:rsidRDefault="00276886" w:rsidP="00276886">
            <w:pPr>
              <w:ind w:left="12" w:hanging="12"/>
            </w:pPr>
            <w:r>
              <w:t>User Assurance Co-ordinator</w:t>
            </w:r>
          </w:p>
        </w:tc>
        <w:tc>
          <w:tcPr>
            <w:tcW w:w="2319" w:type="dxa"/>
          </w:tcPr>
          <w:p w14:paraId="2ADE6895" w14:textId="77777777" w:rsidR="00276886" w:rsidRDefault="00276886" w:rsidP="00276886">
            <w:pPr>
              <w:pBdr>
                <w:top w:val="nil"/>
                <w:left w:val="nil"/>
                <w:bottom w:val="nil"/>
                <w:right w:val="nil"/>
                <w:between w:val="nil"/>
              </w:pBdr>
              <w:rPr>
                <w:color w:val="000000"/>
              </w:rPr>
            </w:pPr>
            <w:r>
              <w:t>Mr. TSUI Ka-km, Kim</w:t>
            </w:r>
          </w:p>
        </w:tc>
        <w:tc>
          <w:tcPr>
            <w:tcW w:w="1989" w:type="dxa"/>
          </w:tcPr>
          <w:p w14:paraId="315EF67E" w14:textId="7E40E9D0" w:rsidR="00276886" w:rsidRDefault="00276886" w:rsidP="00276886">
            <w:pPr>
              <w:pBdr>
                <w:top w:val="nil"/>
                <w:left w:val="nil"/>
                <w:bottom w:val="nil"/>
                <w:right w:val="nil"/>
                <w:between w:val="nil"/>
              </w:pBdr>
              <w:rPr>
                <w:color w:val="000000"/>
              </w:rPr>
            </w:pPr>
            <w:r>
              <w:rPr>
                <w:color w:val="222222"/>
              </w:rPr>
              <w:t>SBS/Lic1</w:t>
            </w:r>
          </w:p>
        </w:tc>
        <w:tc>
          <w:tcPr>
            <w:tcW w:w="2041" w:type="dxa"/>
          </w:tcPr>
          <w:p w14:paraId="23231BDD" w14:textId="77777777" w:rsidR="00276886" w:rsidRDefault="00276886" w:rsidP="00276886">
            <w:pPr>
              <w:pBdr>
                <w:top w:val="nil"/>
                <w:left w:val="nil"/>
                <w:bottom w:val="nil"/>
                <w:right w:val="nil"/>
                <w:between w:val="nil"/>
              </w:pBdr>
              <w:rPr>
                <w:color w:val="000000"/>
              </w:rPr>
            </w:pPr>
            <w:r>
              <w:t>3842-3282</w:t>
            </w:r>
          </w:p>
        </w:tc>
      </w:tr>
      <w:tr w:rsidR="00276886" w14:paraId="529C7124" w14:textId="77777777">
        <w:tc>
          <w:tcPr>
            <w:tcW w:w="2953" w:type="dxa"/>
          </w:tcPr>
          <w:p w14:paraId="6FAFFADC" w14:textId="77777777" w:rsidR="00276886" w:rsidRDefault="00276886" w:rsidP="00276886">
            <w:pPr>
              <w:ind w:left="12" w:hanging="12"/>
            </w:pPr>
            <w:r>
              <w:t>IT System Support Manager</w:t>
            </w:r>
          </w:p>
        </w:tc>
        <w:tc>
          <w:tcPr>
            <w:tcW w:w="2319" w:type="dxa"/>
          </w:tcPr>
          <w:p w14:paraId="4D37C9C0" w14:textId="77777777" w:rsidR="00276886" w:rsidRDefault="00276886" w:rsidP="00276886">
            <w:pPr>
              <w:pBdr>
                <w:top w:val="nil"/>
                <w:left w:val="nil"/>
                <w:bottom w:val="nil"/>
                <w:right w:val="nil"/>
                <w:between w:val="nil"/>
              </w:pBdr>
              <w:rPr>
                <w:color w:val="000000"/>
              </w:rPr>
            </w:pPr>
            <w:r>
              <w:rPr>
                <w:color w:val="000000"/>
              </w:rPr>
              <w:t xml:space="preserve">Mr. </w:t>
            </w:r>
            <w:r>
              <w:t>Simon CHAN</w:t>
            </w:r>
          </w:p>
        </w:tc>
        <w:tc>
          <w:tcPr>
            <w:tcW w:w="1989" w:type="dxa"/>
          </w:tcPr>
          <w:p w14:paraId="7043A017" w14:textId="77777777" w:rsidR="00276886" w:rsidRDefault="00276886" w:rsidP="00276886">
            <w:pPr>
              <w:pBdr>
                <w:top w:val="nil"/>
                <w:left w:val="nil"/>
                <w:bottom w:val="nil"/>
                <w:right w:val="nil"/>
                <w:between w:val="nil"/>
              </w:pBdr>
              <w:rPr>
                <w:color w:val="000000"/>
              </w:rPr>
            </w:pPr>
            <w:r>
              <w:rPr>
                <w:color w:val="000000"/>
              </w:rPr>
              <w:t>PM2/CS</w:t>
            </w:r>
          </w:p>
        </w:tc>
        <w:tc>
          <w:tcPr>
            <w:tcW w:w="2041" w:type="dxa"/>
          </w:tcPr>
          <w:p w14:paraId="6D618E49" w14:textId="77777777" w:rsidR="00276886" w:rsidRDefault="00276886" w:rsidP="00276886">
            <w:pPr>
              <w:pBdr>
                <w:top w:val="nil"/>
                <w:left w:val="nil"/>
                <w:bottom w:val="nil"/>
                <w:right w:val="nil"/>
                <w:between w:val="nil"/>
              </w:pBdr>
              <w:rPr>
                <w:color w:val="000000"/>
              </w:rPr>
            </w:pPr>
            <w:r>
              <w:rPr>
                <w:color w:val="000000"/>
              </w:rPr>
              <w:t>3842-351</w:t>
            </w:r>
            <w:r>
              <w:t>4</w:t>
            </w:r>
          </w:p>
        </w:tc>
      </w:tr>
      <w:tr w:rsidR="00276886" w14:paraId="69881C96" w14:textId="77777777">
        <w:tc>
          <w:tcPr>
            <w:tcW w:w="2953" w:type="dxa"/>
          </w:tcPr>
          <w:p w14:paraId="56AD5E33" w14:textId="77777777" w:rsidR="00276886" w:rsidRDefault="00276886" w:rsidP="00276886">
            <w:pPr>
              <w:ind w:left="12" w:hanging="12"/>
            </w:pPr>
            <w:r>
              <w:t>IT System Support Officer</w:t>
            </w:r>
          </w:p>
        </w:tc>
        <w:tc>
          <w:tcPr>
            <w:tcW w:w="2319" w:type="dxa"/>
          </w:tcPr>
          <w:p w14:paraId="5403A87D" w14:textId="0083E639" w:rsidR="00276886" w:rsidRDefault="00276886" w:rsidP="00276886">
            <w:pPr>
              <w:pBdr>
                <w:top w:val="nil"/>
                <w:left w:val="nil"/>
                <w:bottom w:val="nil"/>
                <w:right w:val="nil"/>
                <w:between w:val="nil"/>
              </w:pBdr>
              <w:rPr>
                <w:color w:val="000000"/>
              </w:rPr>
            </w:pPr>
            <w:r>
              <w:rPr>
                <w:color w:val="000000"/>
              </w:rPr>
              <w:t xml:space="preserve">Mr. </w:t>
            </w:r>
            <w:r>
              <w:t>Simon W CHAN</w:t>
            </w:r>
          </w:p>
        </w:tc>
        <w:tc>
          <w:tcPr>
            <w:tcW w:w="1989" w:type="dxa"/>
          </w:tcPr>
          <w:p w14:paraId="2B6394B5" w14:textId="0BF82AFA" w:rsidR="00276886" w:rsidRDefault="00276886" w:rsidP="00276886">
            <w:pPr>
              <w:pBdr>
                <w:top w:val="nil"/>
                <w:left w:val="nil"/>
                <w:bottom w:val="nil"/>
                <w:right w:val="nil"/>
                <w:between w:val="nil"/>
              </w:pBdr>
              <w:rPr>
                <w:color w:val="000000"/>
              </w:rPr>
            </w:pPr>
            <w:r>
              <w:rPr>
                <w:color w:val="000000"/>
              </w:rPr>
              <w:t>CSA</w:t>
            </w:r>
            <w:r>
              <w:t>7</w:t>
            </w:r>
          </w:p>
        </w:tc>
        <w:tc>
          <w:tcPr>
            <w:tcW w:w="2041" w:type="dxa"/>
          </w:tcPr>
          <w:p w14:paraId="264CC0AB" w14:textId="6D7EC40C" w:rsidR="00276886" w:rsidRDefault="00276886" w:rsidP="00276886">
            <w:pPr>
              <w:pBdr>
                <w:top w:val="nil"/>
                <w:left w:val="nil"/>
                <w:bottom w:val="nil"/>
                <w:right w:val="nil"/>
                <w:between w:val="nil"/>
              </w:pBdr>
              <w:rPr>
                <w:color w:val="000000"/>
              </w:rPr>
            </w:pPr>
            <w:r>
              <w:rPr>
                <w:color w:val="000000"/>
              </w:rPr>
              <w:t>3842-34</w:t>
            </w:r>
            <w:r>
              <w:t>59</w:t>
            </w:r>
          </w:p>
        </w:tc>
      </w:tr>
      <w:tr w:rsidR="00276886" w14:paraId="19A7D26D" w14:textId="77777777">
        <w:tc>
          <w:tcPr>
            <w:tcW w:w="2953" w:type="dxa"/>
          </w:tcPr>
          <w:p w14:paraId="25BD96BD" w14:textId="77777777" w:rsidR="00276886" w:rsidRPr="00C71A65" w:rsidRDefault="00276886" w:rsidP="00276886">
            <w:pPr>
              <w:ind w:left="12" w:hanging="12"/>
            </w:pPr>
            <w:r w:rsidRPr="00C71A65">
              <w:t>Vendor Maintenance Manager</w:t>
            </w:r>
          </w:p>
        </w:tc>
        <w:tc>
          <w:tcPr>
            <w:tcW w:w="2319" w:type="dxa"/>
          </w:tcPr>
          <w:p w14:paraId="754C87E1" w14:textId="51972C45" w:rsidR="00276886" w:rsidRPr="00C71A65" w:rsidRDefault="00276886" w:rsidP="00276886">
            <w:pPr>
              <w:pBdr>
                <w:top w:val="nil"/>
                <w:left w:val="nil"/>
                <w:bottom w:val="nil"/>
                <w:right w:val="nil"/>
                <w:between w:val="nil"/>
              </w:pBdr>
              <w:rPr>
                <w:color w:val="000000"/>
              </w:rPr>
            </w:pPr>
            <w:r w:rsidRPr="00C71A65">
              <w:rPr>
                <w:color w:val="000000"/>
              </w:rPr>
              <w:t>Ernie NG</w:t>
            </w:r>
          </w:p>
        </w:tc>
        <w:tc>
          <w:tcPr>
            <w:tcW w:w="1989" w:type="dxa"/>
          </w:tcPr>
          <w:p w14:paraId="1405BDEC" w14:textId="77777777" w:rsidR="00276886" w:rsidRPr="00C71A65" w:rsidRDefault="00276886" w:rsidP="00276886">
            <w:pPr>
              <w:pBdr>
                <w:top w:val="nil"/>
                <w:left w:val="nil"/>
                <w:bottom w:val="nil"/>
                <w:right w:val="nil"/>
                <w:between w:val="nil"/>
              </w:pBdr>
              <w:rPr>
                <w:color w:val="000000"/>
              </w:rPr>
            </w:pPr>
            <w:r w:rsidRPr="00C71A65">
              <w:rPr>
                <w:color w:val="000000"/>
              </w:rPr>
              <w:t>Maintenance Manager</w:t>
            </w:r>
          </w:p>
        </w:tc>
        <w:tc>
          <w:tcPr>
            <w:tcW w:w="2041" w:type="dxa"/>
          </w:tcPr>
          <w:p w14:paraId="3B53D1E3" w14:textId="77777777" w:rsidR="00276886" w:rsidRPr="00C71A65" w:rsidRDefault="00276886" w:rsidP="00276886">
            <w:pPr>
              <w:pBdr>
                <w:top w:val="nil"/>
                <w:left w:val="nil"/>
                <w:bottom w:val="nil"/>
                <w:right w:val="nil"/>
                <w:between w:val="nil"/>
              </w:pBdr>
              <w:rPr>
                <w:color w:val="000000"/>
              </w:rPr>
            </w:pPr>
            <w:r w:rsidRPr="00C71A65">
              <w:rPr>
                <w:color w:val="000000"/>
              </w:rPr>
              <w:t>5316-2728</w:t>
            </w:r>
          </w:p>
        </w:tc>
      </w:tr>
    </w:tbl>
    <w:p w14:paraId="564054B9" w14:textId="3E354931" w:rsidR="00B62185" w:rsidRDefault="00B62185">
      <w:pPr>
        <w:pStyle w:val="Heading2"/>
        <w:rPr>
          <w:ins w:id="24" w:author="user" w:date="2024-11-14T15:10:00Z"/>
        </w:rPr>
      </w:pPr>
    </w:p>
    <w:p w14:paraId="50287ADF" w14:textId="77777777" w:rsidR="00013EBA" w:rsidRPr="00013EBA" w:rsidRDefault="00013EBA" w:rsidP="00C71A65">
      <w:pPr>
        <w:pStyle w:val="BodyText2"/>
      </w:pPr>
    </w:p>
    <w:p w14:paraId="7CFF0EBA" w14:textId="77777777" w:rsidR="00B62185" w:rsidRDefault="002E441C">
      <w:pPr>
        <w:pStyle w:val="Heading2"/>
      </w:pPr>
      <w:bookmarkStart w:id="25" w:name="_heading=h.23ckvvd" w:colFirst="0" w:colLast="0"/>
      <w:bookmarkEnd w:id="25"/>
      <w:r>
        <w:t>3.3 Follow-up analysis</w:t>
      </w:r>
    </w:p>
    <w:p w14:paraId="5FE4E763" w14:textId="77777777" w:rsidR="00B62185" w:rsidRDefault="002E441C">
      <w:pPr>
        <w:pBdr>
          <w:top w:val="nil"/>
          <w:left w:val="nil"/>
          <w:bottom w:val="nil"/>
          <w:right w:val="nil"/>
          <w:between w:val="nil"/>
        </w:pBdr>
        <w:spacing w:after="240"/>
        <w:ind w:left="360"/>
        <w:rPr>
          <w:color w:val="000000"/>
        </w:rPr>
      </w:pPr>
      <w:r>
        <w:rPr>
          <w:color w:val="000000"/>
        </w:rPr>
        <w:t>After an incident has been fully handled and all systems are restored to a normal mode of operation, several follow-up activities should be done. The SSO may arrange a meeting to explore the necessary action need to take if necessary. The following lists some follow-up actions:</w:t>
      </w:r>
    </w:p>
    <w:p w14:paraId="6B8D9781" w14:textId="77777777" w:rsidR="00B62185" w:rsidRDefault="002E441C">
      <w:pPr>
        <w:numPr>
          <w:ilvl w:val="0"/>
          <w:numId w:val="10"/>
        </w:numPr>
        <w:pBdr>
          <w:top w:val="nil"/>
          <w:left w:val="nil"/>
          <w:bottom w:val="nil"/>
          <w:right w:val="nil"/>
          <w:between w:val="nil"/>
        </w:pBdr>
        <w:spacing w:line="360" w:lineRule="auto"/>
        <w:rPr>
          <w:color w:val="000000"/>
        </w:rPr>
      </w:pPr>
      <w:r>
        <w:rPr>
          <w:color w:val="000000"/>
        </w:rPr>
        <w:t>Update logbook on incident status, description and solution</w:t>
      </w:r>
    </w:p>
    <w:p w14:paraId="31FA2833" w14:textId="77777777" w:rsidR="00B62185" w:rsidRDefault="002E441C">
      <w:pPr>
        <w:numPr>
          <w:ilvl w:val="0"/>
          <w:numId w:val="10"/>
        </w:numPr>
        <w:pBdr>
          <w:top w:val="nil"/>
          <w:left w:val="nil"/>
          <w:bottom w:val="nil"/>
          <w:right w:val="nil"/>
          <w:between w:val="nil"/>
        </w:pBdr>
        <w:spacing w:line="360" w:lineRule="auto"/>
        <w:rPr>
          <w:color w:val="000000"/>
        </w:rPr>
      </w:pPr>
      <w:r>
        <w:rPr>
          <w:color w:val="000000"/>
        </w:rPr>
        <w:t>Update anti-virus definition for all the machines if necessary</w:t>
      </w:r>
    </w:p>
    <w:p w14:paraId="64E4FB93" w14:textId="77777777" w:rsidR="00B62185" w:rsidRDefault="002E441C">
      <w:pPr>
        <w:numPr>
          <w:ilvl w:val="0"/>
          <w:numId w:val="10"/>
        </w:numPr>
        <w:pBdr>
          <w:top w:val="nil"/>
          <w:left w:val="nil"/>
          <w:bottom w:val="nil"/>
          <w:right w:val="nil"/>
          <w:between w:val="nil"/>
        </w:pBdr>
        <w:spacing w:line="360" w:lineRule="auto"/>
        <w:rPr>
          <w:color w:val="000000"/>
        </w:rPr>
      </w:pPr>
      <w:r>
        <w:rPr>
          <w:color w:val="000000"/>
        </w:rPr>
        <w:t>Apply security patches for all the machines if available</w:t>
      </w:r>
    </w:p>
    <w:p w14:paraId="3F942872" w14:textId="77777777" w:rsidR="00B62185" w:rsidRDefault="002E441C">
      <w:pPr>
        <w:numPr>
          <w:ilvl w:val="0"/>
          <w:numId w:val="10"/>
        </w:numPr>
        <w:pBdr>
          <w:top w:val="nil"/>
          <w:left w:val="nil"/>
          <w:bottom w:val="nil"/>
          <w:right w:val="nil"/>
          <w:between w:val="nil"/>
        </w:pBdr>
        <w:spacing w:line="360" w:lineRule="auto"/>
        <w:rPr>
          <w:color w:val="000000"/>
        </w:rPr>
      </w:pPr>
      <w:r>
        <w:rPr>
          <w:color w:val="000000"/>
        </w:rPr>
        <w:t>Provide a guideline to all users (thru UAC) and refine current incident handling procedure to prevent the incident to happen again</w:t>
      </w:r>
    </w:p>
    <w:p w14:paraId="31E0626D" w14:textId="77777777" w:rsidR="00B62185" w:rsidRDefault="002E441C">
      <w:pPr>
        <w:numPr>
          <w:ilvl w:val="0"/>
          <w:numId w:val="10"/>
        </w:numPr>
        <w:pBdr>
          <w:top w:val="nil"/>
          <w:left w:val="nil"/>
          <w:bottom w:val="nil"/>
          <w:right w:val="nil"/>
          <w:between w:val="nil"/>
        </w:pBdr>
        <w:spacing w:line="360" w:lineRule="auto"/>
        <w:rPr>
          <w:color w:val="000000"/>
        </w:rPr>
      </w:pPr>
      <w:r>
        <w:rPr>
          <w:color w:val="000000"/>
        </w:rPr>
        <w:t>Report to the technology Crime Division of the Hong Kong Police Force Commercial Crime Bureau of the incident is suspected to be a criminal offense</w:t>
      </w:r>
    </w:p>
    <w:p w14:paraId="082CAE3E" w14:textId="77777777" w:rsidR="00B62185" w:rsidRDefault="00B62185">
      <w:pPr>
        <w:rPr>
          <w:rFonts w:ascii="Times" w:eastAsia="Times" w:hAnsi="Times" w:cs="Times"/>
          <w:sz w:val="20"/>
          <w:szCs w:val="20"/>
        </w:rPr>
      </w:pPr>
    </w:p>
    <w:p w14:paraId="35252E4E" w14:textId="77777777" w:rsidR="00B62185" w:rsidRDefault="002E441C">
      <w:pPr>
        <w:rPr>
          <w:b/>
          <w:smallCaps/>
          <w:sz w:val="28"/>
          <w:szCs w:val="28"/>
        </w:rPr>
      </w:pPr>
      <w:r>
        <w:br w:type="page"/>
      </w:r>
    </w:p>
    <w:p w14:paraId="6E6E3F80" w14:textId="77777777" w:rsidR="00B62185" w:rsidRDefault="002E441C">
      <w:pPr>
        <w:pStyle w:val="Heading1"/>
        <w:numPr>
          <w:ilvl w:val="0"/>
          <w:numId w:val="9"/>
        </w:numPr>
      </w:pPr>
      <w:bookmarkStart w:id="26" w:name="_heading=h.ihv636" w:colFirst="0" w:colLast="0"/>
      <w:bookmarkEnd w:id="26"/>
      <w:r>
        <w:lastRenderedPageBreak/>
        <w:t>Incident prevention procedureS</w:t>
      </w:r>
    </w:p>
    <w:p w14:paraId="1686F130" w14:textId="77777777" w:rsidR="00B62185" w:rsidRDefault="002E441C">
      <w:pPr>
        <w:pBdr>
          <w:top w:val="nil"/>
          <w:left w:val="nil"/>
          <w:bottom w:val="nil"/>
          <w:right w:val="nil"/>
          <w:between w:val="nil"/>
        </w:pBdr>
        <w:spacing w:after="240"/>
        <w:ind w:left="360"/>
        <w:rPr>
          <w:color w:val="000000"/>
        </w:rPr>
      </w:pPr>
      <w:r>
        <w:rPr>
          <w:color w:val="000000"/>
        </w:rPr>
        <w:t>This section discusses the procedures for preventing incident from happening or minimizes the effect when security incident is occurring.  UAC and SSO should follow the below procedure to minimize the possibility on security incident occurring.</w:t>
      </w:r>
    </w:p>
    <w:p w14:paraId="51DF7044" w14:textId="77777777" w:rsidR="00B62185" w:rsidRDefault="002E441C">
      <w:pPr>
        <w:pStyle w:val="Heading2"/>
      </w:pPr>
      <w:bookmarkStart w:id="27" w:name="_heading=h.32hioqz" w:colFirst="0" w:colLast="0"/>
      <w:bookmarkEnd w:id="27"/>
      <w:r>
        <w:t>4.1 virus PREVENTION POLICY</w:t>
      </w:r>
    </w:p>
    <w:p w14:paraId="03E2B287" w14:textId="77777777" w:rsidR="00B62185" w:rsidRDefault="002E441C">
      <w:pPr>
        <w:numPr>
          <w:ilvl w:val="0"/>
          <w:numId w:val="2"/>
        </w:numPr>
        <w:pBdr>
          <w:top w:val="nil"/>
          <w:left w:val="nil"/>
          <w:bottom w:val="nil"/>
          <w:right w:val="nil"/>
          <w:between w:val="nil"/>
        </w:pBdr>
        <w:spacing w:after="240"/>
        <w:rPr>
          <w:color w:val="000000"/>
        </w:rPr>
      </w:pPr>
      <w:r>
        <w:rPr>
          <w:color w:val="000000"/>
        </w:rPr>
        <w:t xml:space="preserve">Always install the corporate standard, supported anti-virus software. Download and install anti-virus software updates as they become available. </w:t>
      </w:r>
    </w:p>
    <w:p w14:paraId="2AE7A602" w14:textId="77777777" w:rsidR="00B62185" w:rsidRDefault="002E441C">
      <w:pPr>
        <w:numPr>
          <w:ilvl w:val="0"/>
          <w:numId w:val="2"/>
        </w:numPr>
        <w:pBdr>
          <w:top w:val="nil"/>
          <w:left w:val="nil"/>
          <w:bottom w:val="nil"/>
          <w:right w:val="nil"/>
          <w:between w:val="nil"/>
        </w:pBdr>
        <w:spacing w:after="240"/>
        <w:rPr>
          <w:color w:val="000000"/>
        </w:rPr>
      </w:pPr>
      <w:r>
        <w:rPr>
          <w:color w:val="000000"/>
        </w:rPr>
        <w:t>NEVER open any files or macros attached to an email from an unknown, suspicious or untrustworthy source. Delete these attachments immediately, then "double delete" them by emptying your Trash in the email client.</w:t>
      </w:r>
    </w:p>
    <w:p w14:paraId="13D860B6" w14:textId="77777777" w:rsidR="00B62185" w:rsidRDefault="002E441C">
      <w:pPr>
        <w:numPr>
          <w:ilvl w:val="0"/>
          <w:numId w:val="2"/>
        </w:numPr>
        <w:pBdr>
          <w:top w:val="nil"/>
          <w:left w:val="nil"/>
          <w:bottom w:val="nil"/>
          <w:right w:val="nil"/>
          <w:between w:val="nil"/>
        </w:pBdr>
        <w:spacing w:after="240"/>
        <w:rPr>
          <w:color w:val="000000"/>
        </w:rPr>
      </w:pPr>
      <w:r>
        <w:rPr>
          <w:color w:val="000000"/>
        </w:rPr>
        <w:t>Delete spam, chain, and other junk email without forwarding if user’s computer has email client installed.</w:t>
      </w:r>
    </w:p>
    <w:p w14:paraId="6F02F29E" w14:textId="77777777" w:rsidR="00B62185" w:rsidRDefault="002E441C">
      <w:pPr>
        <w:numPr>
          <w:ilvl w:val="0"/>
          <w:numId w:val="2"/>
        </w:numPr>
        <w:pBdr>
          <w:top w:val="nil"/>
          <w:left w:val="nil"/>
          <w:bottom w:val="nil"/>
          <w:right w:val="nil"/>
          <w:between w:val="nil"/>
        </w:pBdr>
        <w:spacing w:after="240"/>
        <w:rPr>
          <w:color w:val="000000"/>
        </w:rPr>
      </w:pPr>
      <w:r>
        <w:rPr>
          <w:color w:val="000000"/>
        </w:rPr>
        <w:t xml:space="preserve">Never download files from unknown or suspicious sources. </w:t>
      </w:r>
    </w:p>
    <w:p w14:paraId="5F2282B2" w14:textId="41FB007A" w:rsidR="00B62185" w:rsidRDefault="002E441C">
      <w:pPr>
        <w:numPr>
          <w:ilvl w:val="0"/>
          <w:numId w:val="2"/>
        </w:numPr>
        <w:pBdr>
          <w:top w:val="nil"/>
          <w:left w:val="nil"/>
          <w:bottom w:val="nil"/>
          <w:right w:val="nil"/>
          <w:between w:val="nil"/>
        </w:pBdr>
        <w:spacing w:after="240"/>
        <w:rPr>
          <w:color w:val="000000"/>
        </w:rPr>
      </w:pPr>
      <w:r>
        <w:rPr>
          <w:color w:val="000000"/>
        </w:rPr>
        <w:t xml:space="preserve">Avoid direct disk sharing with read/write access unless there is absolutely a business requirement to do so. For example, images sharing for </w:t>
      </w:r>
      <w:r w:rsidR="006D63E5">
        <w:t>LSCP</w:t>
      </w:r>
      <w:r>
        <w:rPr>
          <w:color w:val="000000"/>
        </w:rPr>
        <w:t xml:space="preserve"> desktop module.</w:t>
      </w:r>
    </w:p>
    <w:p w14:paraId="49FCC4B3" w14:textId="77777777" w:rsidR="00B62185" w:rsidRDefault="002E441C">
      <w:pPr>
        <w:numPr>
          <w:ilvl w:val="0"/>
          <w:numId w:val="2"/>
        </w:numPr>
        <w:pBdr>
          <w:top w:val="nil"/>
          <w:left w:val="nil"/>
          <w:bottom w:val="nil"/>
          <w:right w:val="nil"/>
          <w:between w:val="nil"/>
        </w:pBdr>
        <w:spacing w:after="240"/>
        <w:rPr>
          <w:color w:val="000000"/>
        </w:rPr>
      </w:pPr>
      <w:r>
        <w:rPr>
          <w:color w:val="000000"/>
        </w:rPr>
        <w:t xml:space="preserve">Always scan a floppy diskette/ USB thumb disk or other external media from an unknown source for viruses before using it. </w:t>
      </w:r>
    </w:p>
    <w:p w14:paraId="0112DF4C" w14:textId="77777777" w:rsidR="00B62185" w:rsidRDefault="002E441C">
      <w:pPr>
        <w:numPr>
          <w:ilvl w:val="0"/>
          <w:numId w:val="2"/>
        </w:numPr>
        <w:pBdr>
          <w:top w:val="nil"/>
          <w:left w:val="nil"/>
          <w:bottom w:val="nil"/>
          <w:right w:val="nil"/>
          <w:between w:val="nil"/>
        </w:pBdr>
        <w:spacing w:after="240"/>
        <w:rPr>
          <w:color w:val="000000"/>
        </w:rPr>
      </w:pPr>
      <w:r>
        <w:rPr>
          <w:color w:val="000000"/>
        </w:rPr>
        <w:t xml:space="preserve">Back-up critical data and system configurations on a regular basis and store the data in a safe place. For server, at least 1 set of backup tape should be offsite. </w:t>
      </w:r>
    </w:p>
    <w:p w14:paraId="4C0D1909" w14:textId="77777777" w:rsidR="00B62185" w:rsidRDefault="002E441C">
      <w:pPr>
        <w:numPr>
          <w:ilvl w:val="0"/>
          <w:numId w:val="2"/>
        </w:numPr>
        <w:pBdr>
          <w:top w:val="nil"/>
          <w:left w:val="nil"/>
          <w:bottom w:val="nil"/>
          <w:right w:val="nil"/>
          <w:between w:val="nil"/>
        </w:pBdr>
        <w:spacing w:after="240"/>
        <w:rPr>
          <w:color w:val="000000"/>
        </w:rPr>
      </w:pPr>
      <w:r>
        <w:rPr>
          <w:color w:val="000000"/>
        </w:rPr>
        <w:t>New viruses are discovered almost every day. Periodically check the Anti-Virus definition and update the definition if necessary.</w:t>
      </w:r>
    </w:p>
    <w:p w14:paraId="2D86517A" w14:textId="77777777" w:rsidR="00B62185" w:rsidRDefault="002E441C">
      <w:pPr>
        <w:pStyle w:val="Heading2"/>
        <w:spacing w:after="0"/>
        <w:rPr>
          <w:rFonts w:ascii="Times" w:eastAsia="Times" w:hAnsi="Times" w:cs="Times"/>
          <w:sz w:val="20"/>
          <w:szCs w:val="20"/>
        </w:rPr>
      </w:pPr>
      <w:bookmarkStart w:id="28" w:name="_heading=h.1hmsyys" w:colFirst="0" w:colLast="0"/>
      <w:bookmarkEnd w:id="28"/>
      <w:r>
        <w:t>4.2 Password Policy</w:t>
      </w:r>
      <w:r>
        <w:rPr>
          <w:rFonts w:ascii="Times" w:eastAsia="Times" w:hAnsi="Times" w:cs="Times"/>
          <w:b/>
        </w:rPr>
        <w:t xml:space="preserve"> </w:t>
      </w:r>
    </w:p>
    <w:p w14:paraId="14F08725" w14:textId="77777777" w:rsidR="00B62185" w:rsidRDefault="002E441C">
      <w:pPr>
        <w:numPr>
          <w:ilvl w:val="0"/>
          <w:numId w:val="2"/>
        </w:numPr>
        <w:pBdr>
          <w:top w:val="nil"/>
          <w:left w:val="nil"/>
          <w:bottom w:val="nil"/>
          <w:right w:val="nil"/>
          <w:between w:val="nil"/>
        </w:pBdr>
        <w:spacing w:after="240"/>
        <w:rPr>
          <w:color w:val="000000"/>
        </w:rPr>
      </w:pPr>
      <w:r>
        <w:rPr>
          <w:color w:val="000000"/>
        </w:rPr>
        <w:t>All system-level passwords (e.g., root, Windows admin, application administration accounts …etc.) must be changed on at least a quarterly basis if possible.</w:t>
      </w:r>
    </w:p>
    <w:p w14:paraId="6A7D5767" w14:textId="2FC9845B" w:rsidR="00B62185" w:rsidRPr="00B10383" w:rsidRDefault="002E441C">
      <w:pPr>
        <w:numPr>
          <w:ilvl w:val="0"/>
          <w:numId w:val="2"/>
        </w:numPr>
        <w:pBdr>
          <w:top w:val="nil"/>
          <w:left w:val="nil"/>
          <w:bottom w:val="nil"/>
          <w:right w:val="nil"/>
          <w:between w:val="nil"/>
        </w:pBdr>
        <w:spacing w:after="240"/>
        <w:rPr>
          <w:color w:val="000000"/>
        </w:rPr>
      </w:pPr>
      <w:r w:rsidRPr="00B10383">
        <w:rPr>
          <w:color w:val="000000"/>
        </w:rPr>
        <w:t xml:space="preserve">All user-level passwords (e.g., Windows user, </w:t>
      </w:r>
      <w:r w:rsidR="006D63E5">
        <w:t>LSCP</w:t>
      </w:r>
      <w:r w:rsidRPr="00B10383">
        <w:rPr>
          <w:color w:val="000000"/>
        </w:rPr>
        <w:t xml:space="preserve"> accounts …etc.) must be changed at least every 90 days.</w:t>
      </w:r>
    </w:p>
    <w:p w14:paraId="658EF6C3" w14:textId="77777777" w:rsidR="00B62185" w:rsidRDefault="002E441C">
      <w:pPr>
        <w:numPr>
          <w:ilvl w:val="0"/>
          <w:numId w:val="2"/>
        </w:numPr>
        <w:pBdr>
          <w:top w:val="nil"/>
          <w:left w:val="nil"/>
          <w:bottom w:val="nil"/>
          <w:right w:val="nil"/>
          <w:between w:val="nil"/>
        </w:pBdr>
        <w:spacing w:after="240"/>
        <w:rPr>
          <w:color w:val="000000"/>
        </w:rPr>
      </w:pPr>
      <w:r>
        <w:rPr>
          <w:color w:val="000000"/>
        </w:rPr>
        <w:t>User accounts that have system-level privileges granted through group memberships or application password must have a unique password from all other accounts held by that user.</w:t>
      </w:r>
    </w:p>
    <w:p w14:paraId="389D89B5" w14:textId="77777777" w:rsidR="00B62185" w:rsidRDefault="002E441C">
      <w:pPr>
        <w:numPr>
          <w:ilvl w:val="0"/>
          <w:numId w:val="2"/>
        </w:numPr>
        <w:pBdr>
          <w:top w:val="nil"/>
          <w:left w:val="nil"/>
          <w:bottom w:val="nil"/>
          <w:right w:val="nil"/>
          <w:between w:val="nil"/>
        </w:pBdr>
        <w:spacing w:after="240"/>
        <w:rPr>
          <w:color w:val="000000"/>
        </w:rPr>
      </w:pPr>
      <w:r>
        <w:rPr>
          <w:color w:val="000000"/>
        </w:rPr>
        <w:t>Passwords must not be inserted into email messages or other forms of electronic communication.</w:t>
      </w:r>
    </w:p>
    <w:p w14:paraId="0EB8A9B1" w14:textId="77777777" w:rsidR="00B62185" w:rsidRDefault="002E441C">
      <w:pPr>
        <w:numPr>
          <w:ilvl w:val="0"/>
          <w:numId w:val="3"/>
        </w:numPr>
        <w:rPr>
          <w:rFonts w:ascii="Noto Sans Symbols" w:eastAsia="Noto Sans Symbols" w:hAnsi="Noto Sans Symbols" w:cs="Noto Sans Symbols"/>
          <w:sz w:val="20"/>
          <w:szCs w:val="20"/>
        </w:rPr>
      </w:pPr>
      <w:r>
        <w:t>All user-level and system-level passwords must conform to the guidelines described below</w:t>
      </w:r>
    </w:p>
    <w:p w14:paraId="5D52A2F9" w14:textId="77777777" w:rsidR="00B62185" w:rsidRDefault="002E441C">
      <w:pPr>
        <w:numPr>
          <w:ilvl w:val="1"/>
          <w:numId w:val="3"/>
        </w:numPr>
      </w:pPr>
      <w:r>
        <w:t>Are at least ten alphanumeric characters long including digits [0-9], lowercase characters [a-z] and uppercase characters [A-Z].</w:t>
      </w:r>
    </w:p>
    <w:p w14:paraId="464302B9" w14:textId="77777777" w:rsidR="00B62185" w:rsidRDefault="002E441C">
      <w:pPr>
        <w:numPr>
          <w:ilvl w:val="1"/>
          <w:numId w:val="3"/>
        </w:numPr>
      </w:pPr>
      <w:r>
        <w:t>Are not a word in any language, slang, dialect, jargon, etc.</w:t>
      </w:r>
    </w:p>
    <w:p w14:paraId="13CC4C00" w14:textId="77777777" w:rsidR="00B62185" w:rsidRDefault="002E441C">
      <w:pPr>
        <w:numPr>
          <w:ilvl w:val="1"/>
          <w:numId w:val="3"/>
        </w:numPr>
      </w:pPr>
      <w:r>
        <w:t>Are not based on personal information, names of family, etc.</w:t>
      </w:r>
    </w:p>
    <w:p w14:paraId="1F8C58D8" w14:textId="77777777" w:rsidR="00B62185" w:rsidRDefault="002E441C">
      <w:pPr>
        <w:numPr>
          <w:ilvl w:val="1"/>
          <w:numId w:val="3"/>
        </w:numPr>
      </w:pPr>
      <w:r>
        <w:t xml:space="preserve">Passwords should never be written down or stored on-line. Try to create passwords that can be easily remembered. One way to do this is to create a password based on a song title, affirmation, or other phrase. For example, the phrase might be: "This May </w:t>
      </w:r>
      <w:r>
        <w:lastRenderedPageBreak/>
        <w:t>Be One Way To Remember" and the password could be: "TmB1w2R!" or "Tmb1W&gt;r~" or some other variation.</w:t>
      </w:r>
    </w:p>
    <w:p w14:paraId="66391CD3" w14:textId="77777777" w:rsidR="00B62185" w:rsidRDefault="00B62185">
      <w:pPr>
        <w:ind w:left="1440"/>
      </w:pPr>
    </w:p>
    <w:p w14:paraId="3813B9FF" w14:textId="77777777" w:rsidR="00B62185" w:rsidRDefault="002E441C">
      <w:pPr>
        <w:pStyle w:val="Heading2"/>
        <w:rPr>
          <w:rFonts w:ascii="Times" w:eastAsia="Times" w:hAnsi="Times" w:cs="Times"/>
          <w:sz w:val="20"/>
          <w:szCs w:val="20"/>
        </w:rPr>
      </w:pPr>
      <w:bookmarkStart w:id="29" w:name="_heading=h.41mghml" w:colFirst="0" w:colLast="0"/>
      <w:bookmarkEnd w:id="29"/>
      <w:r>
        <w:t>4.3 Server Security Policy</w:t>
      </w:r>
    </w:p>
    <w:p w14:paraId="67D34254" w14:textId="77777777" w:rsidR="00B62185" w:rsidRDefault="002E441C">
      <w:pPr>
        <w:numPr>
          <w:ilvl w:val="0"/>
          <w:numId w:val="2"/>
        </w:numPr>
        <w:pBdr>
          <w:top w:val="nil"/>
          <w:left w:val="nil"/>
          <w:bottom w:val="nil"/>
          <w:right w:val="nil"/>
          <w:between w:val="nil"/>
        </w:pBdr>
        <w:spacing w:after="240"/>
        <w:rPr>
          <w:color w:val="000000"/>
        </w:rPr>
      </w:pPr>
      <w:r>
        <w:rPr>
          <w:color w:val="000000"/>
        </w:rPr>
        <w:t xml:space="preserve">Services and applications that will not be used must be disabled where practical.  </w:t>
      </w:r>
    </w:p>
    <w:p w14:paraId="2EA4706D" w14:textId="77777777" w:rsidR="00B62185" w:rsidRDefault="002E441C">
      <w:pPr>
        <w:numPr>
          <w:ilvl w:val="0"/>
          <w:numId w:val="2"/>
        </w:numPr>
        <w:pBdr>
          <w:top w:val="nil"/>
          <w:left w:val="nil"/>
          <w:bottom w:val="nil"/>
          <w:right w:val="nil"/>
          <w:between w:val="nil"/>
        </w:pBdr>
        <w:spacing w:after="240"/>
        <w:rPr>
          <w:color w:val="000000"/>
        </w:rPr>
      </w:pPr>
      <w:r>
        <w:rPr>
          <w:color w:val="000000"/>
        </w:rPr>
        <w:t xml:space="preserve">The most recent security patches must be installed on the system as soon as practical, the only exception being when immediate application would interfere with business requirements.  </w:t>
      </w:r>
    </w:p>
    <w:p w14:paraId="7579CC41" w14:textId="77777777" w:rsidR="00B62185" w:rsidRDefault="002E441C">
      <w:pPr>
        <w:numPr>
          <w:ilvl w:val="0"/>
          <w:numId w:val="2"/>
        </w:numPr>
        <w:pBdr>
          <w:top w:val="nil"/>
          <w:left w:val="nil"/>
          <w:bottom w:val="nil"/>
          <w:right w:val="nil"/>
          <w:between w:val="nil"/>
        </w:pBdr>
        <w:spacing w:after="240"/>
        <w:rPr>
          <w:color w:val="000000"/>
        </w:rPr>
      </w:pPr>
      <w:r>
        <w:rPr>
          <w:color w:val="000000"/>
        </w:rPr>
        <w:t xml:space="preserve">Trust relationships between systems are a security risk, and their use should be avoided. Do not use a trust relationship when some other method of communication will do.  </w:t>
      </w:r>
    </w:p>
    <w:p w14:paraId="5C9DBE77" w14:textId="77777777" w:rsidR="00B62185" w:rsidRDefault="002E441C">
      <w:pPr>
        <w:numPr>
          <w:ilvl w:val="0"/>
          <w:numId w:val="2"/>
        </w:numPr>
        <w:pBdr>
          <w:top w:val="nil"/>
          <w:left w:val="nil"/>
          <w:bottom w:val="nil"/>
          <w:right w:val="nil"/>
          <w:between w:val="nil"/>
        </w:pBdr>
        <w:spacing w:after="240"/>
        <w:rPr>
          <w:color w:val="000000"/>
        </w:rPr>
      </w:pPr>
      <w:r>
        <w:rPr>
          <w:color w:val="000000"/>
        </w:rPr>
        <w:t xml:space="preserve">Always use standard security principles of least required access to perform a function.  </w:t>
      </w:r>
    </w:p>
    <w:p w14:paraId="2AA0C7F4" w14:textId="77777777" w:rsidR="00B62185" w:rsidRDefault="002E441C">
      <w:pPr>
        <w:numPr>
          <w:ilvl w:val="0"/>
          <w:numId w:val="2"/>
        </w:numPr>
        <w:pBdr>
          <w:top w:val="nil"/>
          <w:left w:val="nil"/>
          <w:bottom w:val="nil"/>
          <w:right w:val="nil"/>
          <w:between w:val="nil"/>
        </w:pBdr>
        <w:spacing w:after="240"/>
        <w:rPr>
          <w:color w:val="000000"/>
        </w:rPr>
      </w:pPr>
      <w:r>
        <w:rPr>
          <w:color w:val="000000"/>
        </w:rPr>
        <w:t xml:space="preserve">Do not use root when a non-privileged account will do.  </w:t>
      </w:r>
    </w:p>
    <w:p w14:paraId="7523A49E" w14:textId="77777777" w:rsidR="00B62185" w:rsidRDefault="002E441C">
      <w:pPr>
        <w:numPr>
          <w:ilvl w:val="0"/>
          <w:numId w:val="2"/>
        </w:numPr>
        <w:pBdr>
          <w:top w:val="nil"/>
          <w:left w:val="nil"/>
          <w:bottom w:val="nil"/>
          <w:right w:val="nil"/>
          <w:between w:val="nil"/>
        </w:pBdr>
        <w:spacing w:after="240"/>
        <w:rPr>
          <w:color w:val="000000"/>
        </w:rPr>
      </w:pPr>
      <w:r>
        <w:rPr>
          <w:color w:val="000000"/>
        </w:rPr>
        <w:t xml:space="preserve">Servers should be physically located in an access-controlled environment.  </w:t>
      </w:r>
    </w:p>
    <w:p w14:paraId="736F3E73" w14:textId="77777777" w:rsidR="00B62185" w:rsidRDefault="00B62185">
      <w:pPr>
        <w:pBdr>
          <w:top w:val="nil"/>
          <w:left w:val="nil"/>
          <w:bottom w:val="nil"/>
          <w:right w:val="nil"/>
          <w:between w:val="nil"/>
        </w:pBdr>
        <w:spacing w:after="240"/>
        <w:rPr>
          <w:color w:val="000000"/>
        </w:rPr>
      </w:pPr>
    </w:p>
    <w:p w14:paraId="0DBBC821" w14:textId="77777777" w:rsidR="00B62185" w:rsidRDefault="002E441C">
      <w:pPr>
        <w:pStyle w:val="Heading2"/>
      </w:pPr>
      <w:bookmarkStart w:id="30" w:name="_heading=h.2grqrue" w:colFirst="0" w:colLast="0"/>
      <w:bookmarkEnd w:id="30"/>
      <w:r>
        <w:t>4.4 patch / hot fix Update from product Vendor</w:t>
      </w:r>
    </w:p>
    <w:p w14:paraId="77F94153" w14:textId="2692FF61" w:rsidR="00B62185" w:rsidRDefault="002E441C">
      <w:pPr>
        <w:numPr>
          <w:ilvl w:val="0"/>
          <w:numId w:val="2"/>
        </w:numPr>
        <w:pBdr>
          <w:top w:val="nil"/>
          <w:left w:val="nil"/>
          <w:bottom w:val="nil"/>
          <w:right w:val="nil"/>
          <w:between w:val="nil"/>
        </w:pBdr>
        <w:spacing w:after="240"/>
        <w:rPr>
          <w:color w:val="000000"/>
        </w:rPr>
      </w:pPr>
      <w:r>
        <w:rPr>
          <w:color w:val="000000"/>
        </w:rPr>
        <w:t xml:space="preserve">When security alert or OS patch from Microsoft is received, the patch will be applied to Hot Standby or DR Server of </w:t>
      </w:r>
      <w:r w:rsidR="006D63E5">
        <w:t>LSCP</w:t>
      </w:r>
      <w:r>
        <w:rPr>
          <w:color w:val="000000"/>
        </w:rPr>
        <w:t xml:space="preserve"> first. The Server/ Application/ Database will be full backup before the patching. A CRF for the patching will also be issued to appropriate vendors. </w:t>
      </w:r>
    </w:p>
    <w:p w14:paraId="304BF4DB" w14:textId="77777777" w:rsidR="00B62185" w:rsidRDefault="002E441C">
      <w:pPr>
        <w:numPr>
          <w:ilvl w:val="0"/>
          <w:numId w:val="2"/>
        </w:numPr>
        <w:pBdr>
          <w:top w:val="nil"/>
          <w:left w:val="nil"/>
          <w:bottom w:val="nil"/>
          <w:right w:val="nil"/>
          <w:between w:val="nil"/>
        </w:pBdr>
        <w:spacing w:after="240"/>
        <w:rPr>
          <w:color w:val="000000"/>
        </w:rPr>
      </w:pPr>
      <w:r>
        <w:rPr>
          <w:color w:val="000000"/>
        </w:rPr>
        <w:t xml:space="preserve">After applying the patch, the system functions will be tested. </w:t>
      </w:r>
    </w:p>
    <w:p w14:paraId="6CFD3804" w14:textId="3F082868" w:rsidR="00B62185" w:rsidRDefault="002E441C">
      <w:pPr>
        <w:numPr>
          <w:ilvl w:val="0"/>
          <w:numId w:val="2"/>
        </w:numPr>
        <w:pBdr>
          <w:top w:val="nil"/>
          <w:left w:val="nil"/>
          <w:bottom w:val="nil"/>
          <w:right w:val="nil"/>
          <w:between w:val="nil"/>
        </w:pBdr>
        <w:spacing w:after="240"/>
        <w:rPr>
          <w:color w:val="000000"/>
        </w:rPr>
      </w:pPr>
      <w:r>
        <w:rPr>
          <w:color w:val="000000"/>
        </w:rPr>
        <w:t xml:space="preserve">If the patch is applied successfully, the patch will be scheduled to be applied at Production </w:t>
      </w:r>
      <w:r w:rsidR="006D63E5">
        <w:t>LSCP</w:t>
      </w:r>
      <w:r>
        <w:rPr>
          <w:color w:val="000000"/>
        </w:rPr>
        <w:t xml:space="preserve">. Since there may be service disruption, users have to agree on the scheduled downtime. The Server/ Application/ Database of Internet </w:t>
      </w:r>
      <w:r w:rsidR="006D63E5">
        <w:t>LSCP</w:t>
      </w:r>
      <w:r>
        <w:rPr>
          <w:color w:val="000000"/>
        </w:rPr>
        <w:t xml:space="preserve"> will be full backup before the patching. </w:t>
      </w:r>
    </w:p>
    <w:p w14:paraId="495AF613" w14:textId="77777777" w:rsidR="00B62185" w:rsidRDefault="002E441C">
      <w:pPr>
        <w:numPr>
          <w:ilvl w:val="0"/>
          <w:numId w:val="2"/>
        </w:numPr>
        <w:pBdr>
          <w:top w:val="nil"/>
          <w:left w:val="nil"/>
          <w:bottom w:val="nil"/>
          <w:right w:val="nil"/>
          <w:between w:val="nil"/>
        </w:pBdr>
        <w:spacing w:after="240"/>
        <w:rPr>
          <w:color w:val="000000"/>
        </w:rPr>
      </w:pPr>
      <w:r>
        <w:rPr>
          <w:color w:val="000000"/>
        </w:rPr>
        <w:t>After applying the patch, the system functions will be tested.</w:t>
      </w:r>
    </w:p>
    <w:p w14:paraId="419F2439" w14:textId="77777777" w:rsidR="00B62185" w:rsidRDefault="00B62185">
      <w:pPr>
        <w:pBdr>
          <w:top w:val="nil"/>
          <w:left w:val="nil"/>
          <w:bottom w:val="nil"/>
          <w:right w:val="nil"/>
          <w:between w:val="nil"/>
        </w:pBdr>
        <w:spacing w:after="240"/>
        <w:ind w:left="1080"/>
        <w:rPr>
          <w:color w:val="000000"/>
        </w:rPr>
      </w:pPr>
    </w:p>
    <w:p w14:paraId="113D7913" w14:textId="77777777" w:rsidR="00B62185" w:rsidRDefault="002E441C">
      <w:pPr>
        <w:rPr>
          <w:b/>
          <w:smallCaps/>
          <w:sz w:val="28"/>
          <w:szCs w:val="28"/>
        </w:rPr>
      </w:pPr>
      <w:r>
        <w:br w:type="page"/>
      </w:r>
    </w:p>
    <w:p w14:paraId="7E5A839F" w14:textId="77777777" w:rsidR="00B62185" w:rsidRDefault="002E441C">
      <w:pPr>
        <w:pStyle w:val="Heading1"/>
        <w:numPr>
          <w:ilvl w:val="0"/>
          <w:numId w:val="9"/>
        </w:numPr>
      </w:pPr>
      <w:bookmarkStart w:id="31" w:name="_heading=h.vx1227" w:colFirst="0" w:colLast="0"/>
      <w:bookmarkEnd w:id="31"/>
      <w:r>
        <w:lastRenderedPageBreak/>
        <w:t>incident Specific procedures</w:t>
      </w:r>
    </w:p>
    <w:p w14:paraId="71787407" w14:textId="77777777" w:rsidR="00B62185" w:rsidRDefault="002E441C">
      <w:pPr>
        <w:pBdr>
          <w:top w:val="nil"/>
          <w:left w:val="nil"/>
          <w:bottom w:val="nil"/>
          <w:right w:val="nil"/>
          <w:between w:val="nil"/>
        </w:pBdr>
        <w:spacing w:after="240"/>
        <w:ind w:left="360"/>
        <w:rPr>
          <w:color w:val="000000"/>
        </w:rPr>
      </w:pPr>
      <w:r>
        <w:rPr>
          <w:color w:val="000000"/>
        </w:rPr>
        <w:t xml:space="preserve">This section discusses the procedures on handling some scenarios of incident as listed as follows: </w:t>
      </w:r>
    </w:p>
    <w:p w14:paraId="350827C1" w14:textId="77777777" w:rsidR="00B62185" w:rsidRDefault="002E441C">
      <w:pPr>
        <w:numPr>
          <w:ilvl w:val="0"/>
          <w:numId w:val="1"/>
        </w:numPr>
        <w:pBdr>
          <w:top w:val="nil"/>
          <w:left w:val="nil"/>
          <w:bottom w:val="nil"/>
          <w:right w:val="nil"/>
          <w:between w:val="nil"/>
        </w:pBdr>
        <w:spacing w:after="240"/>
        <w:rPr>
          <w:color w:val="000000"/>
        </w:rPr>
      </w:pPr>
      <w:r>
        <w:rPr>
          <w:color w:val="000000"/>
        </w:rPr>
        <w:t>Virus and worm incidents</w:t>
      </w:r>
    </w:p>
    <w:p w14:paraId="14E9F0A8" w14:textId="77777777" w:rsidR="00B62185" w:rsidRDefault="002E441C">
      <w:pPr>
        <w:numPr>
          <w:ilvl w:val="0"/>
          <w:numId w:val="1"/>
        </w:numPr>
        <w:pBdr>
          <w:top w:val="nil"/>
          <w:left w:val="nil"/>
          <w:bottom w:val="nil"/>
          <w:right w:val="nil"/>
          <w:between w:val="nil"/>
        </w:pBdr>
        <w:spacing w:after="240"/>
        <w:rPr>
          <w:color w:val="000000"/>
        </w:rPr>
      </w:pPr>
      <w:r>
        <w:rPr>
          <w:color w:val="000000"/>
        </w:rPr>
        <w:t>Adware and spyware incidents</w:t>
      </w:r>
    </w:p>
    <w:p w14:paraId="6DC212D4" w14:textId="77777777" w:rsidR="00B62185" w:rsidRDefault="002E441C">
      <w:pPr>
        <w:numPr>
          <w:ilvl w:val="0"/>
          <w:numId w:val="1"/>
        </w:numPr>
        <w:pBdr>
          <w:top w:val="nil"/>
          <w:left w:val="nil"/>
          <w:bottom w:val="nil"/>
          <w:right w:val="nil"/>
          <w:between w:val="nil"/>
        </w:pBdr>
        <w:spacing w:after="240"/>
        <w:rPr>
          <w:color w:val="000000"/>
        </w:rPr>
      </w:pPr>
      <w:r>
        <w:rPr>
          <w:color w:val="000000"/>
        </w:rPr>
        <w:t>Illegal access to the system</w:t>
      </w:r>
    </w:p>
    <w:p w14:paraId="495938E4" w14:textId="77777777" w:rsidR="00B62185" w:rsidRDefault="002E441C">
      <w:pPr>
        <w:numPr>
          <w:ilvl w:val="0"/>
          <w:numId w:val="1"/>
        </w:numPr>
        <w:pBdr>
          <w:top w:val="nil"/>
          <w:left w:val="nil"/>
          <w:bottom w:val="nil"/>
          <w:right w:val="nil"/>
          <w:between w:val="nil"/>
        </w:pBdr>
        <w:spacing w:after="240"/>
        <w:rPr>
          <w:color w:val="000000"/>
        </w:rPr>
      </w:pPr>
      <w:r>
        <w:rPr>
          <w:color w:val="000000"/>
        </w:rPr>
        <w:t>Denial of system resources</w:t>
      </w:r>
    </w:p>
    <w:p w14:paraId="7EE84FA0" w14:textId="77777777" w:rsidR="00B62185" w:rsidRDefault="002E441C">
      <w:pPr>
        <w:pBdr>
          <w:top w:val="nil"/>
          <w:left w:val="nil"/>
          <w:bottom w:val="nil"/>
          <w:right w:val="nil"/>
          <w:between w:val="nil"/>
        </w:pBdr>
        <w:spacing w:after="240"/>
        <w:ind w:left="360"/>
        <w:rPr>
          <w:color w:val="000000"/>
        </w:rPr>
      </w:pPr>
      <w:r>
        <w:rPr>
          <w:color w:val="000000"/>
        </w:rPr>
        <w:t>Other security incident may occur to the system, SSO should log all incidents according to procedures given in section 3 and work out the specific procedures for the incident.</w:t>
      </w:r>
    </w:p>
    <w:p w14:paraId="3143B44C" w14:textId="77777777" w:rsidR="00B62185" w:rsidRDefault="002E441C">
      <w:pPr>
        <w:pStyle w:val="Heading2"/>
      </w:pPr>
      <w:bookmarkStart w:id="32" w:name="_heading=h.3fwokq0" w:colFirst="0" w:colLast="0"/>
      <w:bookmarkEnd w:id="32"/>
      <w:r>
        <w:t>5.1 VIRUS and WORM INCIDENTS</w:t>
      </w:r>
    </w:p>
    <w:p w14:paraId="0D68952A" w14:textId="77777777" w:rsidR="00B62185" w:rsidRDefault="002E441C">
      <w:pPr>
        <w:pBdr>
          <w:top w:val="nil"/>
          <w:left w:val="nil"/>
          <w:bottom w:val="nil"/>
          <w:right w:val="nil"/>
          <w:between w:val="nil"/>
        </w:pBdr>
        <w:spacing w:after="240"/>
        <w:ind w:left="360"/>
        <w:rPr>
          <w:color w:val="000000"/>
        </w:rPr>
      </w:pPr>
      <w:r>
        <w:rPr>
          <w:color w:val="000000"/>
        </w:rPr>
        <w:t>Although virus and worm attack are very different, the procedures for handling each are quite similar. First of all, we have to isolate the infected system. Viruses are not self-replicating and thus, incidents of this nature are not as time critical as worm or hacker incidents. Worms are self-replicating and can spread to hundreds of machines in short time, thus, time is a critical factor when dealing with a worm attack. If you are not sure of the type of the attack, then proceed as if the attack was worm related. Procedures for handling virus and worm infections are listed as follows:</w:t>
      </w:r>
    </w:p>
    <w:p w14:paraId="002F1FAA" w14:textId="77777777" w:rsidR="00B62185" w:rsidRDefault="002E441C">
      <w:pPr>
        <w:numPr>
          <w:ilvl w:val="0"/>
          <w:numId w:val="4"/>
        </w:numPr>
        <w:pBdr>
          <w:top w:val="nil"/>
          <w:left w:val="nil"/>
          <w:bottom w:val="nil"/>
          <w:right w:val="nil"/>
          <w:between w:val="nil"/>
        </w:pBdr>
        <w:spacing w:after="240"/>
        <w:rPr>
          <w:color w:val="000000"/>
        </w:rPr>
      </w:pPr>
      <w:r>
        <w:rPr>
          <w:color w:val="000000"/>
        </w:rPr>
        <w:t>Isolate the infected system</w:t>
      </w:r>
    </w:p>
    <w:p w14:paraId="2ADE611A" w14:textId="77777777" w:rsidR="00B62185" w:rsidRDefault="002E441C">
      <w:pPr>
        <w:numPr>
          <w:ilvl w:val="0"/>
          <w:numId w:val="4"/>
        </w:numPr>
        <w:pBdr>
          <w:top w:val="nil"/>
          <w:left w:val="nil"/>
          <w:bottom w:val="nil"/>
          <w:right w:val="nil"/>
          <w:between w:val="nil"/>
        </w:pBdr>
        <w:spacing w:after="240"/>
        <w:rPr>
          <w:color w:val="000000"/>
        </w:rPr>
      </w:pPr>
      <w:r>
        <w:rPr>
          <w:color w:val="000000"/>
        </w:rPr>
        <w:t>Notify the appropriate people</w:t>
      </w:r>
    </w:p>
    <w:p w14:paraId="303FD998" w14:textId="77777777" w:rsidR="00B62185" w:rsidRDefault="002E441C">
      <w:pPr>
        <w:numPr>
          <w:ilvl w:val="0"/>
          <w:numId w:val="4"/>
        </w:numPr>
        <w:pBdr>
          <w:top w:val="nil"/>
          <w:left w:val="nil"/>
          <w:bottom w:val="nil"/>
          <w:right w:val="nil"/>
          <w:between w:val="nil"/>
        </w:pBdr>
        <w:spacing w:after="240"/>
        <w:rPr>
          <w:color w:val="000000"/>
        </w:rPr>
      </w:pPr>
      <w:r>
        <w:rPr>
          <w:color w:val="000000"/>
        </w:rPr>
        <w:t>Identify the problem</w:t>
      </w:r>
    </w:p>
    <w:p w14:paraId="1C8B7875" w14:textId="77777777" w:rsidR="00B62185" w:rsidRDefault="002E441C">
      <w:pPr>
        <w:numPr>
          <w:ilvl w:val="0"/>
          <w:numId w:val="4"/>
        </w:numPr>
        <w:pBdr>
          <w:top w:val="nil"/>
          <w:left w:val="nil"/>
          <w:bottom w:val="nil"/>
          <w:right w:val="nil"/>
          <w:between w:val="nil"/>
        </w:pBdr>
        <w:spacing w:after="240"/>
        <w:rPr>
          <w:color w:val="000000"/>
        </w:rPr>
      </w:pPr>
      <w:r>
        <w:rPr>
          <w:color w:val="000000"/>
        </w:rPr>
        <w:t>Remove the virus or worm from the system</w:t>
      </w:r>
    </w:p>
    <w:p w14:paraId="2D98EAFC" w14:textId="77777777" w:rsidR="00B62185" w:rsidRDefault="002E441C">
      <w:pPr>
        <w:numPr>
          <w:ilvl w:val="0"/>
          <w:numId w:val="4"/>
        </w:numPr>
        <w:pBdr>
          <w:top w:val="nil"/>
          <w:left w:val="nil"/>
          <w:bottom w:val="nil"/>
          <w:right w:val="nil"/>
          <w:between w:val="nil"/>
        </w:pBdr>
        <w:spacing w:after="240"/>
        <w:rPr>
          <w:color w:val="000000"/>
        </w:rPr>
      </w:pPr>
      <w:r>
        <w:rPr>
          <w:color w:val="000000"/>
        </w:rPr>
        <w:t>Update the system to prevent the system from re-infection</w:t>
      </w:r>
    </w:p>
    <w:p w14:paraId="5E7B8E27" w14:textId="77777777" w:rsidR="00B62185" w:rsidRDefault="002E441C">
      <w:pPr>
        <w:numPr>
          <w:ilvl w:val="0"/>
          <w:numId w:val="4"/>
        </w:numPr>
        <w:pBdr>
          <w:top w:val="nil"/>
          <w:left w:val="nil"/>
          <w:bottom w:val="nil"/>
          <w:right w:val="nil"/>
          <w:between w:val="nil"/>
        </w:pBdr>
        <w:spacing w:after="240"/>
        <w:rPr>
          <w:color w:val="000000"/>
        </w:rPr>
      </w:pPr>
      <w:r>
        <w:rPr>
          <w:color w:val="000000"/>
        </w:rPr>
        <w:t>Return the machine to normal operational mode</w:t>
      </w:r>
    </w:p>
    <w:p w14:paraId="45094862" w14:textId="77777777" w:rsidR="00B62185" w:rsidRDefault="002E441C">
      <w:pPr>
        <w:numPr>
          <w:ilvl w:val="0"/>
          <w:numId w:val="4"/>
        </w:numPr>
        <w:pBdr>
          <w:top w:val="nil"/>
          <w:left w:val="nil"/>
          <w:bottom w:val="nil"/>
          <w:right w:val="nil"/>
          <w:between w:val="nil"/>
        </w:pBdr>
        <w:spacing w:after="240"/>
        <w:rPr>
          <w:color w:val="000000"/>
        </w:rPr>
      </w:pPr>
      <w:r>
        <w:rPr>
          <w:color w:val="000000"/>
        </w:rPr>
        <w:t>Follow-up Analysis</w:t>
      </w:r>
    </w:p>
    <w:p w14:paraId="102AA5C1" w14:textId="77777777" w:rsidR="00B62185" w:rsidRDefault="002E441C">
      <w:pPr>
        <w:pStyle w:val="Heading3"/>
        <w:tabs>
          <w:tab w:val="left" w:pos="709"/>
        </w:tabs>
        <w:rPr>
          <w:b w:val="0"/>
        </w:rPr>
      </w:pPr>
      <w:r>
        <w:rPr>
          <w:b w:val="0"/>
        </w:rPr>
        <w:t xml:space="preserve">5.1.1 </w:t>
      </w:r>
      <w:r>
        <w:rPr>
          <w:b w:val="0"/>
        </w:rPr>
        <w:tab/>
        <w:t>Isolate the Infected System</w:t>
      </w:r>
    </w:p>
    <w:p w14:paraId="4F25A1E6" w14:textId="77777777" w:rsidR="00B62185" w:rsidRDefault="002E441C">
      <w:pPr>
        <w:pBdr>
          <w:top w:val="nil"/>
          <w:left w:val="nil"/>
          <w:bottom w:val="nil"/>
          <w:right w:val="nil"/>
          <w:between w:val="nil"/>
        </w:pBdr>
        <w:spacing w:after="240"/>
        <w:ind w:left="720"/>
        <w:rPr>
          <w:color w:val="000000"/>
        </w:rPr>
      </w:pPr>
      <w:r>
        <w:rPr>
          <w:color w:val="000000"/>
        </w:rPr>
        <w:t xml:space="preserve">Virus and worm may spread to other server(s) or workstation(s) quickly. After a system is identified to be infected with virus or worm, SSO should isolate the infected system by disconnect the system from the network. SSO should isolate the system no matter the infected system is a server or normal client workstation. </w:t>
      </w:r>
    </w:p>
    <w:p w14:paraId="71C0C4A6" w14:textId="77777777" w:rsidR="00B62185" w:rsidRDefault="002E441C">
      <w:pPr>
        <w:pBdr>
          <w:top w:val="nil"/>
          <w:left w:val="nil"/>
          <w:bottom w:val="nil"/>
          <w:right w:val="nil"/>
          <w:between w:val="nil"/>
        </w:pBdr>
        <w:spacing w:after="240"/>
        <w:ind w:left="720"/>
        <w:rPr>
          <w:color w:val="000000"/>
        </w:rPr>
      </w:pPr>
      <w:r>
        <w:rPr>
          <w:color w:val="000000"/>
        </w:rPr>
        <w:t>SSO should not reboot or power off the infected system because many viruses should destroy all disk data while system restarted.</w:t>
      </w:r>
    </w:p>
    <w:p w14:paraId="0B451B2E" w14:textId="77777777" w:rsidR="00B62185" w:rsidRDefault="002E441C">
      <w:pPr>
        <w:pStyle w:val="Heading3"/>
        <w:tabs>
          <w:tab w:val="left" w:pos="709"/>
        </w:tabs>
        <w:rPr>
          <w:b w:val="0"/>
        </w:rPr>
      </w:pPr>
      <w:r>
        <w:rPr>
          <w:b w:val="0"/>
        </w:rPr>
        <w:t xml:space="preserve">5.1.2 </w:t>
      </w:r>
      <w:r>
        <w:rPr>
          <w:b w:val="0"/>
        </w:rPr>
        <w:tab/>
        <w:t>Notify the Appropriate People</w:t>
      </w:r>
    </w:p>
    <w:p w14:paraId="75306563" w14:textId="77777777" w:rsidR="00B62185" w:rsidRDefault="002E441C">
      <w:pPr>
        <w:pBdr>
          <w:top w:val="nil"/>
          <w:left w:val="nil"/>
          <w:bottom w:val="nil"/>
          <w:right w:val="nil"/>
          <w:between w:val="nil"/>
        </w:pBdr>
        <w:spacing w:after="240"/>
        <w:ind w:left="709" w:firstLine="10"/>
        <w:rPr>
          <w:color w:val="000000"/>
        </w:rPr>
      </w:pPr>
      <w:r>
        <w:rPr>
          <w:color w:val="000000"/>
        </w:rPr>
        <w:t xml:space="preserve">SSO should notify the incident to UAC. In the meantime, SSO should inform UAC how long the incident will be fixed and the approximate time that server will be resumed normal. </w:t>
      </w:r>
    </w:p>
    <w:p w14:paraId="5CAE7136" w14:textId="77777777" w:rsidR="00B62185" w:rsidRDefault="002E441C">
      <w:pPr>
        <w:pBdr>
          <w:top w:val="nil"/>
          <w:left w:val="nil"/>
          <w:bottom w:val="nil"/>
          <w:right w:val="nil"/>
          <w:between w:val="nil"/>
        </w:pBdr>
        <w:spacing w:after="240"/>
        <w:ind w:left="709" w:firstLine="10"/>
        <w:rPr>
          <w:color w:val="000000"/>
        </w:rPr>
      </w:pPr>
      <w:r>
        <w:rPr>
          <w:color w:val="000000"/>
        </w:rPr>
        <w:lastRenderedPageBreak/>
        <w:t>SSO should report the incident to VSE with necessary details. If necessary, VSE should provide recommendation to fix the problem and recover the system.</w:t>
      </w:r>
    </w:p>
    <w:p w14:paraId="2B3A1456" w14:textId="77777777" w:rsidR="00B62185" w:rsidRDefault="002E441C">
      <w:pPr>
        <w:pStyle w:val="Heading3"/>
        <w:tabs>
          <w:tab w:val="left" w:pos="709"/>
        </w:tabs>
        <w:rPr>
          <w:b w:val="0"/>
        </w:rPr>
      </w:pPr>
      <w:r>
        <w:rPr>
          <w:b w:val="0"/>
        </w:rPr>
        <w:t xml:space="preserve">5.1.3 </w:t>
      </w:r>
      <w:r>
        <w:rPr>
          <w:b w:val="0"/>
        </w:rPr>
        <w:tab/>
        <w:t>Identify the Problem</w:t>
      </w:r>
    </w:p>
    <w:p w14:paraId="6E2AFA69" w14:textId="77777777" w:rsidR="00B62185" w:rsidRDefault="002E441C">
      <w:pPr>
        <w:pBdr>
          <w:top w:val="nil"/>
          <w:left w:val="nil"/>
          <w:bottom w:val="nil"/>
          <w:right w:val="nil"/>
          <w:between w:val="nil"/>
        </w:pBdr>
        <w:spacing w:after="240"/>
        <w:ind w:left="720"/>
        <w:rPr>
          <w:color w:val="000000"/>
        </w:rPr>
      </w:pPr>
      <w:r>
        <w:rPr>
          <w:color w:val="000000"/>
        </w:rPr>
        <w:t>The SSO should try to identify and isolate the suspected virus or worm-related files and processes. Prior to removing any files or killing any processes, a snapshot of the system should be taken and saved. Below is a list of tasks to make a snapshot of the system:</w:t>
      </w:r>
    </w:p>
    <w:p w14:paraId="01D57FD1" w14:textId="77777777" w:rsidR="00B62185" w:rsidRDefault="002E441C">
      <w:pPr>
        <w:numPr>
          <w:ilvl w:val="0"/>
          <w:numId w:val="5"/>
        </w:numPr>
        <w:pBdr>
          <w:top w:val="nil"/>
          <w:left w:val="nil"/>
          <w:bottom w:val="nil"/>
          <w:right w:val="nil"/>
          <w:between w:val="nil"/>
        </w:pBdr>
        <w:spacing w:after="240"/>
        <w:rPr>
          <w:color w:val="000000"/>
        </w:rPr>
      </w:pPr>
      <w:r>
        <w:rPr>
          <w:color w:val="000000"/>
        </w:rPr>
        <w:t>Navigate to the system log of the Windows system</w:t>
      </w:r>
    </w:p>
    <w:p w14:paraId="7695172A" w14:textId="77777777" w:rsidR="00B62185" w:rsidRDefault="002E441C">
      <w:pPr>
        <w:numPr>
          <w:ilvl w:val="0"/>
          <w:numId w:val="5"/>
        </w:numPr>
        <w:pBdr>
          <w:top w:val="nil"/>
          <w:left w:val="nil"/>
          <w:bottom w:val="nil"/>
          <w:right w:val="nil"/>
          <w:between w:val="nil"/>
        </w:pBdr>
        <w:spacing w:after="240"/>
        <w:rPr>
          <w:color w:val="000000"/>
        </w:rPr>
      </w:pPr>
      <w:r>
        <w:rPr>
          <w:color w:val="000000"/>
        </w:rPr>
        <w:t>Write down any abnormal situation discovered from the system.</w:t>
      </w:r>
    </w:p>
    <w:p w14:paraId="50A6A6D6" w14:textId="77777777" w:rsidR="00B62185" w:rsidRDefault="002E441C">
      <w:pPr>
        <w:numPr>
          <w:ilvl w:val="0"/>
          <w:numId w:val="5"/>
        </w:numPr>
        <w:pBdr>
          <w:top w:val="nil"/>
          <w:left w:val="nil"/>
          <w:bottom w:val="nil"/>
          <w:right w:val="nil"/>
          <w:between w:val="nil"/>
        </w:pBdr>
        <w:spacing w:after="240"/>
        <w:rPr>
          <w:color w:val="000000"/>
        </w:rPr>
      </w:pPr>
      <w:r>
        <w:rPr>
          <w:color w:val="000000"/>
        </w:rPr>
        <w:t>Check the log of the Anti-virus software to see whether a virus is found by the application</w:t>
      </w:r>
    </w:p>
    <w:p w14:paraId="245B44F9" w14:textId="77777777" w:rsidR="00B62185" w:rsidRDefault="002E441C">
      <w:pPr>
        <w:numPr>
          <w:ilvl w:val="0"/>
          <w:numId w:val="5"/>
        </w:numPr>
        <w:pBdr>
          <w:top w:val="nil"/>
          <w:left w:val="nil"/>
          <w:bottom w:val="nil"/>
          <w:right w:val="nil"/>
          <w:between w:val="nil"/>
        </w:pBdr>
        <w:spacing w:after="240"/>
        <w:rPr>
          <w:color w:val="000000"/>
        </w:rPr>
      </w:pPr>
      <w:r>
        <w:rPr>
          <w:color w:val="000000"/>
        </w:rPr>
        <w:t>Check any abnormal processes running in the system by launching Windows Task Manager by pressing (Ctrl+Shift+Esc)</w:t>
      </w:r>
    </w:p>
    <w:p w14:paraId="5C71C724" w14:textId="77777777" w:rsidR="00B62185" w:rsidRDefault="002E441C">
      <w:pPr>
        <w:numPr>
          <w:ilvl w:val="0"/>
          <w:numId w:val="5"/>
        </w:numPr>
        <w:pBdr>
          <w:top w:val="nil"/>
          <w:left w:val="nil"/>
          <w:bottom w:val="nil"/>
          <w:right w:val="nil"/>
          <w:between w:val="nil"/>
        </w:pBdr>
        <w:spacing w:after="240"/>
        <w:rPr>
          <w:color w:val="000000"/>
        </w:rPr>
      </w:pPr>
      <w:r>
        <w:rPr>
          <w:color w:val="000000"/>
        </w:rPr>
        <w:t>Collect any information from the involved parties (e.g. UAC) as well.</w:t>
      </w:r>
    </w:p>
    <w:p w14:paraId="13F1A33F" w14:textId="77777777" w:rsidR="00B62185" w:rsidRDefault="002E441C">
      <w:pPr>
        <w:pBdr>
          <w:top w:val="nil"/>
          <w:left w:val="nil"/>
          <w:bottom w:val="nil"/>
          <w:right w:val="nil"/>
          <w:between w:val="nil"/>
        </w:pBdr>
        <w:spacing w:after="240"/>
        <w:ind w:left="720"/>
        <w:rPr>
          <w:color w:val="000000"/>
        </w:rPr>
      </w:pPr>
      <w:r>
        <w:rPr>
          <w:color w:val="000000"/>
        </w:rPr>
        <w:t xml:space="preserve">If specific files which contain virus or worm code can be identified, then move those files to an external media (floppy, tape…etc.)  </w:t>
      </w:r>
    </w:p>
    <w:p w14:paraId="38106255" w14:textId="77777777" w:rsidR="00B62185" w:rsidRDefault="002E441C">
      <w:pPr>
        <w:pBdr>
          <w:top w:val="nil"/>
          <w:left w:val="nil"/>
          <w:bottom w:val="nil"/>
          <w:right w:val="nil"/>
          <w:between w:val="nil"/>
        </w:pBdr>
        <w:spacing w:after="240"/>
        <w:ind w:left="720"/>
        <w:rPr>
          <w:color w:val="000000"/>
        </w:rPr>
      </w:pPr>
      <w:r>
        <w:rPr>
          <w:color w:val="000000"/>
        </w:rPr>
        <w:t>If recommendation is needed from VSE, SSO should notify VSE with the symptoms and his / her observations of the system. VSE should provide recommendations to deal with the situation.</w:t>
      </w:r>
    </w:p>
    <w:p w14:paraId="6799246D" w14:textId="77777777" w:rsidR="00B62185" w:rsidRDefault="002E441C">
      <w:pPr>
        <w:pStyle w:val="Heading3"/>
        <w:tabs>
          <w:tab w:val="left" w:pos="709"/>
        </w:tabs>
        <w:rPr>
          <w:b w:val="0"/>
        </w:rPr>
      </w:pPr>
      <w:r>
        <w:rPr>
          <w:b w:val="0"/>
        </w:rPr>
        <w:t xml:space="preserve">5.1.4 </w:t>
      </w:r>
      <w:r>
        <w:rPr>
          <w:b w:val="0"/>
        </w:rPr>
        <w:tab/>
        <w:t>Remove the Virus or Worm from the System</w:t>
      </w:r>
    </w:p>
    <w:p w14:paraId="791769B9" w14:textId="77777777" w:rsidR="00B62185" w:rsidRDefault="002E441C">
      <w:pPr>
        <w:pBdr>
          <w:top w:val="nil"/>
          <w:left w:val="nil"/>
          <w:bottom w:val="nil"/>
          <w:right w:val="nil"/>
          <w:between w:val="nil"/>
        </w:pBdr>
        <w:spacing w:after="240"/>
        <w:ind w:left="720"/>
        <w:rPr>
          <w:color w:val="000000"/>
        </w:rPr>
      </w:pPr>
      <w:r>
        <w:rPr>
          <w:color w:val="000000"/>
        </w:rPr>
        <w:t>After sufficient information was collected and the source of problem is identified, SSO should perform a full system backup if possible before the any removal or recovery operations. The following is some possible procedure of removing the virus or worm:</w:t>
      </w:r>
    </w:p>
    <w:p w14:paraId="123FCF47" w14:textId="77777777" w:rsidR="00B62185" w:rsidRDefault="002E441C">
      <w:pPr>
        <w:numPr>
          <w:ilvl w:val="0"/>
          <w:numId w:val="7"/>
        </w:numPr>
        <w:pBdr>
          <w:top w:val="nil"/>
          <w:left w:val="nil"/>
          <w:bottom w:val="nil"/>
          <w:right w:val="nil"/>
          <w:between w:val="nil"/>
        </w:pBdr>
        <w:spacing w:after="240"/>
        <w:rPr>
          <w:color w:val="000000"/>
        </w:rPr>
      </w:pPr>
      <w:r>
        <w:rPr>
          <w:color w:val="000000"/>
        </w:rPr>
        <w:t>Update the virus definition manually using external media</w:t>
      </w:r>
    </w:p>
    <w:p w14:paraId="34FF8E04" w14:textId="77777777" w:rsidR="00B62185" w:rsidRDefault="002E441C">
      <w:pPr>
        <w:numPr>
          <w:ilvl w:val="0"/>
          <w:numId w:val="7"/>
        </w:numPr>
        <w:pBdr>
          <w:top w:val="nil"/>
          <w:left w:val="nil"/>
          <w:bottom w:val="nil"/>
          <w:right w:val="nil"/>
          <w:between w:val="nil"/>
        </w:pBdr>
        <w:spacing w:after="240"/>
        <w:rPr>
          <w:color w:val="000000"/>
        </w:rPr>
      </w:pPr>
      <w:r>
        <w:rPr>
          <w:color w:val="000000"/>
        </w:rPr>
        <w:t>Update Windows® patches if available using external media</w:t>
      </w:r>
    </w:p>
    <w:p w14:paraId="4AF80446" w14:textId="77777777" w:rsidR="00B62185" w:rsidRDefault="002E441C">
      <w:pPr>
        <w:numPr>
          <w:ilvl w:val="0"/>
          <w:numId w:val="7"/>
        </w:numPr>
        <w:pBdr>
          <w:top w:val="nil"/>
          <w:left w:val="nil"/>
          <w:bottom w:val="nil"/>
          <w:right w:val="nil"/>
          <w:between w:val="nil"/>
        </w:pBdr>
        <w:spacing w:after="240"/>
        <w:rPr>
          <w:color w:val="000000"/>
        </w:rPr>
      </w:pPr>
      <w:r>
        <w:rPr>
          <w:color w:val="000000"/>
        </w:rPr>
        <w:t>Other information/steps that collected from the checked sources</w:t>
      </w:r>
    </w:p>
    <w:p w14:paraId="27C8BC96" w14:textId="77777777" w:rsidR="00B62185" w:rsidRDefault="002E441C">
      <w:pPr>
        <w:pBdr>
          <w:top w:val="nil"/>
          <w:left w:val="nil"/>
          <w:bottom w:val="nil"/>
          <w:right w:val="nil"/>
          <w:between w:val="nil"/>
        </w:pBdr>
        <w:spacing w:after="240"/>
        <w:ind w:left="720"/>
        <w:rPr>
          <w:color w:val="000000"/>
        </w:rPr>
      </w:pPr>
      <w:r>
        <w:rPr>
          <w:color w:val="000000"/>
        </w:rPr>
        <w:t xml:space="preserve">If the system was already destroyed by the virus or worm and it cannot be recovered by virus cleanup or patch updates, a full system restore using the former backup of system image is necessary. In order to perform full system restore, machine must reconnect to the network. Make sure that the worm or virus is already removed before reconnect the system to the network. You may need to perform a system format operation to system disk as an effort to recover the system. If possible, backup all the related data such as database and images files before that operation. You can therefore restore data upon finished with the system format. </w:t>
      </w:r>
    </w:p>
    <w:p w14:paraId="5AF78116" w14:textId="77777777" w:rsidR="00B62185" w:rsidRDefault="002E441C">
      <w:pPr>
        <w:pBdr>
          <w:top w:val="nil"/>
          <w:left w:val="nil"/>
          <w:bottom w:val="nil"/>
          <w:right w:val="nil"/>
          <w:between w:val="nil"/>
        </w:pBdr>
        <w:spacing w:after="240"/>
        <w:ind w:left="720"/>
        <w:rPr>
          <w:color w:val="000000"/>
        </w:rPr>
      </w:pPr>
      <w:r>
        <w:rPr>
          <w:color w:val="000000"/>
        </w:rPr>
        <w:t xml:space="preserve">The system should be restored or recovered to normal operation status after the above procedures applied. </w:t>
      </w:r>
    </w:p>
    <w:p w14:paraId="6420047A" w14:textId="77777777" w:rsidR="00B62185" w:rsidRDefault="002E441C">
      <w:pPr>
        <w:pStyle w:val="Heading3"/>
        <w:tabs>
          <w:tab w:val="left" w:pos="709"/>
        </w:tabs>
        <w:rPr>
          <w:b w:val="0"/>
        </w:rPr>
      </w:pPr>
      <w:r>
        <w:rPr>
          <w:b w:val="0"/>
        </w:rPr>
        <w:lastRenderedPageBreak/>
        <w:t xml:space="preserve">5.1.5 </w:t>
      </w:r>
      <w:r>
        <w:rPr>
          <w:b w:val="0"/>
        </w:rPr>
        <w:tab/>
        <w:t>Update the System to Prevent the System from Re-infection</w:t>
      </w:r>
    </w:p>
    <w:p w14:paraId="3B58B435" w14:textId="77777777" w:rsidR="00B62185" w:rsidRDefault="002E441C">
      <w:pPr>
        <w:pBdr>
          <w:top w:val="nil"/>
          <w:left w:val="nil"/>
          <w:bottom w:val="nil"/>
          <w:right w:val="nil"/>
          <w:between w:val="nil"/>
        </w:pBdr>
        <w:spacing w:after="240"/>
        <w:ind w:left="720"/>
        <w:rPr>
          <w:color w:val="000000"/>
        </w:rPr>
      </w:pPr>
      <w:r>
        <w:rPr>
          <w:color w:val="000000"/>
        </w:rPr>
        <w:t>After the system is restored to normal operational status, SSO should take steps to minimize the possibility of re-infection of the same virus or worm. Normally if a solution can be found from the reference, an anti-virus definition, worm security patches or other steps should be included in the solution. Simply follow the steps to install the necessary patches to prevent the system from re-infection.</w:t>
      </w:r>
    </w:p>
    <w:p w14:paraId="550620B5" w14:textId="77777777" w:rsidR="00B62185" w:rsidRDefault="002E441C">
      <w:pPr>
        <w:pStyle w:val="Heading3"/>
        <w:tabs>
          <w:tab w:val="left" w:pos="709"/>
        </w:tabs>
        <w:rPr>
          <w:b w:val="0"/>
        </w:rPr>
      </w:pPr>
      <w:r>
        <w:rPr>
          <w:b w:val="0"/>
        </w:rPr>
        <w:t xml:space="preserve">5.1.6 </w:t>
      </w:r>
      <w:r>
        <w:rPr>
          <w:b w:val="0"/>
        </w:rPr>
        <w:tab/>
        <w:t>Return the Machine to Normal Operational Mode</w:t>
      </w:r>
    </w:p>
    <w:p w14:paraId="67219638" w14:textId="1CA8A7A5" w:rsidR="00B62185" w:rsidRDefault="002E441C">
      <w:pPr>
        <w:pBdr>
          <w:top w:val="nil"/>
          <w:left w:val="nil"/>
          <w:bottom w:val="nil"/>
          <w:right w:val="nil"/>
          <w:between w:val="nil"/>
        </w:pBdr>
        <w:spacing w:after="240"/>
        <w:ind w:left="720"/>
        <w:rPr>
          <w:color w:val="000000"/>
        </w:rPr>
      </w:pPr>
      <w:r>
        <w:rPr>
          <w:color w:val="000000"/>
        </w:rPr>
        <w:t xml:space="preserve">Reconnect the fixed system to the network after finished with the above operation. SSO should notify UAC and in turn the UAC should notify users the </w:t>
      </w:r>
      <w:r w:rsidR="006D63E5">
        <w:t>LSCP</w:t>
      </w:r>
      <w:r>
        <w:rPr>
          <w:color w:val="000000"/>
        </w:rPr>
        <w:t xml:space="preserve"> services have been resumed. The UAC should confirm whether or not the services of </w:t>
      </w:r>
      <w:r w:rsidR="006D63E5">
        <w:t>LSCP</w:t>
      </w:r>
      <w:r>
        <w:rPr>
          <w:color w:val="000000"/>
        </w:rPr>
        <w:t xml:space="preserve"> are running properly. The UAC should report to SSO with any missing data or image. Before restoring connectivity to the outside world, verify that all affected machines &amp; all other machines are successfully immunized from the specific virus and worm. </w:t>
      </w:r>
    </w:p>
    <w:p w14:paraId="0E8CD3B7" w14:textId="77777777" w:rsidR="00B62185" w:rsidRDefault="002E441C">
      <w:pPr>
        <w:pStyle w:val="Heading3"/>
        <w:tabs>
          <w:tab w:val="left" w:pos="709"/>
        </w:tabs>
        <w:rPr>
          <w:b w:val="0"/>
        </w:rPr>
      </w:pPr>
      <w:r>
        <w:rPr>
          <w:b w:val="0"/>
        </w:rPr>
        <w:t xml:space="preserve">5.1.7 </w:t>
      </w:r>
      <w:r>
        <w:rPr>
          <w:b w:val="0"/>
        </w:rPr>
        <w:tab/>
        <w:t>Follow-up Analysis</w:t>
      </w:r>
    </w:p>
    <w:p w14:paraId="4BA2C023" w14:textId="77777777" w:rsidR="00B62185" w:rsidRDefault="002E441C">
      <w:pPr>
        <w:pBdr>
          <w:top w:val="nil"/>
          <w:left w:val="nil"/>
          <w:bottom w:val="nil"/>
          <w:right w:val="nil"/>
          <w:between w:val="nil"/>
        </w:pBdr>
        <w:spacing w:after="240"/>
        <w:ind w:left="720"/>
        <w:rPr>
          <w:color w:val="000000"/>
        </w:rPr>
      </w:pPr>
      <w:r>
        <w:rPr>
          <w:color w:val="000000"/>
        </w:rPr>
        <w:t>Perform the steps described in Section 3.3</w:t>
      </w:r>
    </w:p>
    <w:p w14:paraId="3DB1E272" w14:textId="77777777" w:rsidR="00B62185" w:rsidRDefault="002E441C">
      <w:pPr>
        <w:pStyle w:val="Heading2"/>
      </w:pPr>
      <w:bookmarkStart w:id="33" w:name="_heading=h.1v1yuxt" w:colFirst="0" w:colLast="0"/>
      <w:bookmarkEnd w:id="33"/>
      <w:r>
        <w:t>5.2 Ad-ware and spyware INCIDENTS</w:t>
      </w:r>
    </w:p>
    <w:p w14:paraId="6C49002F" w14:textId="77777777" w:rsidR="00B62185" w:rsidRDefault="002E441C">
      <w:pPr>
        <w:pBdr>
          <w:top w:val="nil"/>
          <w:left w:val="nil"/>
          <w:bottom w:val="nil"/>
          <w:right w:val="nil"/>
          <w:between w:val="nil"/>
        </w:pBdr>
        <w:spacing w:after="240"/>
        <w:ind w:left="720"/>
        <w:rPr>
          <w:color w:val="000000"/>
        </w:rPr>
      </w:pPr>
      <w:r>
        <w:rPr>
          <w:color w:val="000000"/>
        </w:rPr>
        <w:t>There are many adware and spyware in the Internet world. Mostly of the findings could occur in the workstations that use Internet frequently. Navigat</w:t>
      </w:r>
      <w:r>
        <w:t>ing</w:t>
      </w:r>
      <w:r>
        <w:rPr>
          <w:color w:val="000000"/>
        </w:rPr>
        <w:t xml:space="preserve"> some of the website in the Internet may accidentally get the ad-ware or spyware live inside the machine. </w:t>
      </w:r>
    </w:p>
    <w:p w14:paraId="479903EF" w14:textId="77777777" w:rsidR="00B62185" w:rsidRDefault="002E441C">
      <w:pPr>
        <w:pBdr>
          <w:top w:val="nil"/>
          <w:left w:val="nil"/>
          <w:bottom w:val="nil"/>
          <w:right w:val="nil"/>
          <w:between w:val="nil"/>
        </w:pBdr>
        <w:spacing w:after="240"/>
        <w:ind w:left="720"/>
        <w:rPr>
          <w:color w:val="000000"/>
        </w:rPr>
      </w:pPr>
      <w:r>
        <w:rPr>
          <w:color w:val="000000"/>
        </w:rPr>
        <w:t>The handling procedure for adware and spyware infections are similar, the procedure can be separate to 4 steps as below:</w:t>
      </w:r>
    </w:p>
    <w:p w14:paraId="5438C136" w14:textId="77777777" w:rsidR="00B62185" w:rsidRDefault="002E441C">
      <w:pPr>
        <w:numPr>
          <w:ilvl w:val="0"/>
          <w:numId w:val="8"/>
        </w:numPr>
        <w:pBdr>
          <w:top w:val="nil"/>
          <w:left w:val="nil"/>
          <w:bottom w:val="nil"/>
          <w:right w:val="nil"/>
          <w:between w:val="nil"/>
        </w:pBdr>
        <w:spacing w:after="240"/>
        <w:rPr>
          <w:color w:val="000000"/>
        </w:rPr>
      </w:pPr>
      <w:r>
        <w:rPr>
          <w:color w:val="000000"/>
        </w:rPr>
        <w:t>Identify the problem</w:t>
      </w:r>
    </w:p>
    <w:p w14:paraId="20592935" w14:textId="77777777" w:rsidR="00B62185" w:rsidRDefault="002E441C">
      <w:pPr>
        <w:numPr>
          <w:ilvl w:val="0"/>
          <w:numId w:val="8"/>
        </w:numPr>
        <w:pBdr>
          <w:top w:val="nil"/>
          <w:left w:val="nil"/>
          <w:bottom w:val="nil"/>
          <w:right w:val="nil"/>
          <w:between w:val="nil"/>
        </w:pBdr>
        <w:spacing w:after="240"/>
        <w:rPr>
          <w:color w:val="000000"/>
        </w:rPr>
      </w:pPr>
      <w:r>
        <w:rPr>
          <w:color w:val="000000"/>
        </w:rPr>
        <w:t>Remove the adware or spyware from the system</w:t>
      </w:r>
    </w:p>
    <w:p w14:paraId="178EA202" w14:textId="77777777" w:rsidR="00B62185" w:rsidRDefault="002E441C">
      <w:pPr>
        <w:numPr>
          <w:ilvl w:val="0"/>
          <w:numId w:val="8"/>
        </w:numPr>
        <w:pBdr>
          <w:top w:val="nil"/>
          <w:left w:val="nil"/>
          <w:bottom w:val="nil"/>
          <w:right w:val="nil"/>
          <w:between w:val="nil"/>
        </w:pBdr>
        <w:spacing w:after="240"/>
        <w:rPr>
          <w:color w:val="000000"/>
        </w:rPr>
      </w:pPr>
      <w:r>
        <w:rPr>
          <w:color w:val="000000"/>
        </w:rPr>
        <w:t>Update the system to prevent the system from re-infection</w:t>
      </w:r>
    </w:p>
    <w:p w14:paraId="55E9F2B4" w14:textId="77777777" w:rsidR="00B62185" w:rsidRDefault="002E441C">
      <w:pPr>
        <w:numPr>
          <w:ilvl w:val="0"/>
          <w:numId w:val="8"/>
        </w:numPr>
        <w:pBdr>
          <w:top w:val="nil"/>
          <w:left w:val="nil"/>
          <w:bottom w:val="nil"/>
          <w:right w:val="nil"/>
          <w:between w:val="nil"/>
        </w:pBdr>
        <w:spacing w:after="240"/>
        <w:rPr>
          <w:color w:val="000000"/>
        </w:rPr>
      </w:pPr>
      <w:r>
        <w:rPr>
          <w:color w:val="000000"/>
        </w:rPr>
        <w:t>Follow-up Analysis</w:t>
      </w:r>
    </w:p>
    <w:p w14:paraId="0B10C447" w14:textId="77777777" w:rsidR="00B62185" w:rsidRDefault="002E441C">
      <w:pPr>
        <w:pBdr>
          <w:top w:val="nil"/>
          <w:left w:val="nil"/>
          <w:bottom w:val="nil"/>
          <w:right w:val="nil"/>
          <w:between w:val="nil"/>
        </w:pBdr>
        <w:spacing w:after="240"/>
        <w:ind w:left="720"/>
        <w:rPr>
          <w:color w:val="000000"/>
        </w:rPr>
      </w:pPr>
      <w:r>
        <w:rPr>
          <w:color w:val="000000"/>
        </w:rPr>
        <w:t>The following will provide a more detail description on the above 4 steps. In each step, SSO should record down the situations and description of incident into the logbook.</w:t>
      </w:r>
    </w:p>
    <w:p w14:paraId="1D4685F4" w14:textId="77777777" w:rsidR="00B62185" w:rsidRDefault="002E441C">
      <w:pPr>
        <w:pStyle w:val="Heading3"/>
        <w:tabs>
          <w:tab w:val="left" w:pos="709"/>
        </w:tabs>
        <w:rPr>
          <w:b w:val="0"/>
        </w:rPr>
      </w:pPr>
      <w:r>
        <w:rPr>
          <w:b w:val="0"/>
        </w:rPr>
        <w:t xml:space="preserve">5.2.1 </w:t>
      </w:r>
      <w:r>
        <w:rPr>
          <w:b w:val="0"/>
        </w:rPr>
        <w:tab/>
        <w:t>Identify the problem</w:t>
      </w:r>
    </w:p>
    <w:p w14:paraId="358D90EC" w14:textId="77777777" w:rsidR="00B62185" w:rsidRDefault="002E441C">
      <w:pPr>
        <w:pBdr>
          <w:top w:val="nil"/>
          <w:left w:val="nil"/>
          <w:bottom w:val="nil"/>
          <w:right w:val="nil"/>
          <w:between w:val="nil"/>
        </w:pBdr>
        <w:spacing w:after="240"/>
        <w:ind w:left="720"/>
        <w:rPr>
          <w:color w:val="000000"/>
        </w:rPr>
      </w:pPr>
      <w:r>
        <w:rPr>
          <w:color w:val="000000"/>
        </w:rPr>
        <w:t xml:space="preserve">If the system is function properly, then SSO should collect the following information in order to identify the specific virus or worm is infected the system. </w:t>
      </w:r>
    </w:p>
    <w:p w14:paraId="12FD78D1" w14:textId="77777777" w:rsidR="00B62185" w:rsidRDefault="002E441C">
      <w:pPr>
        <w:numPr>
          <w:ilvl w:val="0"/>
          <w:numId w:val="5"/>
        </w:numPr>
        <w:pBdr>
          <w:top w:val="nil"/>
          <w:left w:val="nil"/>
          <w:bottom w:val="nil"/>
          <w:right w:val="nil"/>
          <w:between w:val="nil"/>
        </w:pBdr>
        <w:spacing w:after="240"/>
        <w:rPr>
          <w:color w:val="000000"/>
        </w:rPr>
      </w:pPr>
      <w:r>
        <w:rPr>
          <w:color w:val="000000"/>
        </w:rPr>
        <w:t>Navigate the system log of the Windows® system</w:t>
      </w:r>
    </w:p>
    <w:p w14:paraId="21109D8E" w14:textId="77777777" w:rsidR="00B62185" w:rsidRDefault="002E441C">
      <w:pPr>
        <w:numPr>
          <w:ilvl w:val="0"/>
          <w:numId w:val="5"/>
        </w:numPr>
        <w:pBdr>
          <w:top w:val="nil"/>
          <w:left w:val="nil"/>
          <w:bottom w:val="nil"/>
          <w:right w:val="nil"/>
          <w:between w:val="nil"/>
        </w:pBdr>
        <w:spacing w:after="240"/>
        <w:rPr>
          <w:color w:val="000000"/>
        </w:rPr>
      </w:pPr>
      <w:r>
        <w:rPr>
          <w:color w:val="000000"/>
        </w:rPr>
        <w:t>Write down any abnormal situation discovered from the system.</w:t>
      </w:r>
    </w:p>
    <w:p w14:paraId="157909D6" w14:textId="77777777" w:rsidR="00B62185" w:rsidRDefault="002E441C">
      <w:pPr>
        <w:numPr>
          <w:ilvl w:val="0"/>
          <w:numId w:val="5"/>
        </w:numPr>
        <w:pBdr>
          <w:top w:val="nil"/>
          <w:left w:val="nil"/>
          <w:bottom w:val="nil"/>
          <w:right w:val="nil"/>
          <w:between w:val="nil"/>
        </w:pBdr>
        <w:spacing w:after="240"/>
        <w:rPr>
          <w:color w:val="000000"/>
        </w:rPr>
      </w:pPr>
      <w:r>
        <w:rPr>
          <w:color w:val="000000"/>
        </w:rPr>
        <w:t>Check the log of the Anti-virus software to see whether a virus is found by the application</w:t>
      </w:r>
    </w:p>
    <w:p w14:paraId="5F7B0186" w14:textId="77777777" w:rsidR="00B62185" w:rsidRDefault="002E441C">
      <w:pPr>
        <w:numPr>
          <w:ilvl w:val="0"/>
          <w:numId w:val="5"/>
        </w:numPr>
        <w:pBdr>
          <w:top w:val="nil"/>
          <w:left w:val="nil"/>
          <w:bottom w:val="nil"/>
          <w:right w:val="nil"/>
          <w:between w:val="nil"/>
        </w:pBdr>
        <w:spacing w:after="240"/>
        <w:rPr>
          <w:color w:val="000000"/>
        </w:rPr>
      </w:pPr>
      <w:r>
        <w:rPr>
          <w:color w:val="000000"/>
        </w:rPr>
        <w:t>Check any abnormal processes are running in the system by launching Task Manager (Ctrl+Shift+Esc)</w:t>
      </w:r>
    </w:p>
    <w:p w14:paraId="0CF66705" w14:textId="77777777" w:rsidR="00B62185" w:rsidRDefault="002E441C">
      <w:pPr>
        <w:numPr>
          <w:ilvl w:val="0"/>
          <w:numId w:val="5"/>
        </w:numPr>
        <w:pBdr>
          <w:top w:val="nil"/>
          <w:left w:val="nil"/>
          <w:bottom w:val="nil"/>
          <w:right w:val="nil"/>
          <w:between w:val="nil"/>
        </w:pBdr>
        <w:spacing w:after="240"/>
        <w:rPr>
          <w:color w:val="000000"/>
        </w:rPr>
      </w:pPr>
      <w:r>
        <w:rPr>
          <w:color w:val="000000"/>
        </w:rPr>
        <w:lastRenderedPageBreak/>
        <w:t>Perform searching using phrase of the symptoms in Microsoft® security page and Symantec® support page to locate any characteristic that match the incident.</w:t>
      </w:r>
    </w:p>
    <w:p w14:paraId="63DAEF86" w14:textId="77777777" w:rsidR="00B62185" w:rsidRDefault="002E441C">
      <w:pPr>
        <w:numPr>
          <w:ilvl w:val="0"/>
          <w:numId w:val="5"/>
        </w:numPr>
        <w:pBdr>
          <w:top w:val="nil"/>
          <w:left w:val="nil"/>
          <w:bottom w:val="nil"/>
          <w:right w:val="nil"/>
          <w:between w:val="nil"/>
        </w:pBdr>
        <w:spacing w:after="240"/>
        <w:rPr>
          <w:color w:val="000000"/>
        </w:rPr>
      </w:pPr>
      <w:r>
        <w:rPr>
          <w:color w:val="000000"/>
        </w:rPr>
        <w:t>Collect any information from the involved parties (e.g., UAC). For example, the website visited recently.</w:t>
      </w:r>
    </w:p>
    <w:p w14:paraId="6123D72C" w14:textId="77777777" w:rsidR="00B62185" w:rsidRDefault="002E441C">
      <w:pPr>
        <w:numPr>
          <w:ilvl w:val="0"/>
          <w:numId w:val="5"/>
        </w:numPr>
        <w:pBdr>
          <w:top w:val="nil"/>
          <w:left w:val="nil"/>
          <w:bottom w:val="nil"/>
          <w:right w:val="nil"/>
          <w:between w:val="nil"/>
        </w:pBdr>
        <w:spacing w:after="240"/>
        <w:rPr>
          <w:color w:val="000000"/>
        </w:rPr>
      </w:pPr>
      <w:r>
        <w:rPr>
          <w:color w:val="000000"/>
        </w:rPr>
        <w:t>Notice any abnormal behavior in the Windows® system and Internet browser.</w:t>
      </w:r>
    </w:p>
    <w:p w14:paraId="3702979D" w14:textId="77777777" w:rsidR="00B62185" w:rsidRDefault="002E441C">
      <w:pPr>
        <w:pStyle w:val="Heading3"/>
        <w:tabs>
          <w:tab w:val="left" w:pos="709"/>
        </w:tabs>
        <w:rPr>
          <w:b w:val="0"/>
        </w:rPr>
      </w:pPr>
      <w:r>
        <w:rPr>
          <w:b w:val="0"/>
        </w:rPr>
        <w:t xml:space="preserve">5.2.2 </w:t>
      </w:r>
      <w:r>
        <w:rPr>
          <w:b w:val="0"/>
        </w:rPr>
        <w:tab/>
        <w:t>Remove the Adware and Spyware from the System</w:t>
      </w:r>
    </w:p>
    <w:p w14:paraId="797F39B3" w14:textId="77777777" w:rsidR="00B62185" w:rsidRDefault="002E441C">
      <w:pPr>
        <w:pBdr>
          <w:top w:val="nil"/>
          <w:left w:val="nil"/>
          <w:bottom w:val="nil"/>
          <w:right w:val="nil"/>
          <w:between w:val="nil"/>
        </w:pBdr>
        <w:spacing w:after="240"/>
        <w:ind w:left="720"/>
        <w:rPr>
          <w:color w:val="000000"/>
        </w:rPr>
      </w:pPr>
      <w:r>
        <w:rPr>
          <w:color w:val="000000"/>
        </w:rPr>
        <w:t>After collected enough information and the problem is located. A recovery procedure should be planned to use the collected information. If the problem is unable to locate, SSO should inform the VSE on the incident and VSE should provide recommendation on the incident. The following is some possible procedure of removing the virus or worm:</w:t>
      </w:r>
    </w:p>
    <w:p w14:paraId="20D575CD" w14:textId="77777777" w:rsidR="00B62185" w:rsidRDefault="002E441C">
      <w:pPr>
        <w:numPr>
          <w:ilvl w:val="0"/>
          <w:numId w:val="7"/>
        </w:numPr>
        <w:pBdr>
          <w:top w:val="nil"/>
          <w:left w:val="nil"/>
          <w:bottom w:val="nil"/>
          <w:right w:val="nil"/>
          <w:between w:val="nil"/>
        </w:pBdr>
        <w:spacing w:after="240"/>
        <w:rPr>
          <w:color w:val="000000"/>
        </w:rPr>
      </w:pPr>
      <w:r>
        <w:rPr>
          <w:color w:val="000000"/>
        </w:rPr>
        <w:t xml:space="preserve">Stop the adware or spyware services running in the system. Delete the specific files manually. </w:t>
      </w:r>
    </w:p>
    <w:p w14:paraId="3814F0FF" w14:textId="77777777" w:rsidR="00B62185" w:rsidRDefault="002E441C">
      <w:pPr>
        <w:numPr>
          <w:ilvl w:val="0"/>
          <w:numId w:val="7"/>
        </w:numPr>
        <w:pBdr>
          <w:top w:val="nil"/>
          <w:left w:val="nil"/>
          <w:bottom w:val="nil"/>
          <w:right w:val="nil"/>
          <w:between w:val="nil"/>
        </w:pBdr>
        <w:spacing w:after="240"/>
        <w:rPr>
          <w:color w:val="000000"/>
        </w:rPr>
      </w:pPr>
      <w:r>
        <w:rPr>
          <w:color w:val="000000"/>
        </w:rPr>
        <w:t xml:space="preserve">In some cases, the adware or spyware files may be running and unable to delete. If necessary, remove the startup key from the registry. Reboot the system and delete the file(s) afterward. </w:t>
      </w:r>
    </w:p>
    <w:p w14:paraId="166E30F8" w14:textId="77777777" w:rsidR="00B62185" w:rsidRDefault="002E441C">
      <w:pPr>
        <w:numPr>
          <w:ilvl w:val="0"/>
          <w:numId w:val="7"/>
        </w:numPr>
        <w:pBdr>
          <w:top w:val="nil"/>
          <w:left w:val="nil"/>
          <w:bottom w:val="nil"/>
          <w:right w:val="nil"/>
          <w:between w:val="nil"/>
        </w:pBdr>
        <w:spacing w:after="240"/>
        <w:rPr>
          <w:color w:val="000000"/>
        </w:rPr>
      </w:pPr>
      <w:r>
        <w:rPr>
          <w:color w:val="000000"/>
        </w:rPr>
        <w:t>Update the virus definition.</w:t>
      </w:r>
    </w:p>
    <w:p w14:paraId="1C5954C4" w14:textId="77777777" w:rsidR="00B62185" w:rsidRDefault="002E441C">
      <w:pPr>
        <w:numPr>
          <w:ilvl w:val="0"/>
          <w:numId w:val="7"/>
        </w:numPr>
        <w:pBdr>
          <w:top w:val="nil"/>
          <w:left w:val="nil"/>
          <w:bottom w:val="nil"/>
          <w:right w:val="nil"/>
          <w:between w:val="nil"/>
        </w:pBdr>
        <w:spacing w:after="240"/>
        <w:rPr>
          <w:color w:val="000000"/>
        </w:rPr>
      </w:pPr>
      <w:r>
        <w:rPr>
          <w:color w:val="000000"/>
        </w:rPr>
        <w:t>Update Windows® patches if available.</w:t>
      </w:r>
    </w:p>
    <w:p w14:paraId="2A159F4C" w14:textId="77777777" w:rsidR="00B62185" w:rsidRDefault="002E441C">
      <w:pPr>
        <w:numPr>
          <w:ilvl w:val="0"/>
          <w:numId w:val="7"/>
        </w:numPr>
        <w:pBdr>
          <w:top w:val="nil"/>
          <w:left w:val="nil"/>
          <w:bottom w:val="nil"/>
          <w:right w:val="nil"/>
          <w:between w:val="nil"/>
        </w:pBdr>
        <w:spacing w:after="240"/>
        <w:rPr>
          <w:color w:val="000000"/>
        </w:rPr>
      </w:pPr>
      <w:r>
        <w:rPr>
          <w:color w:val="000000"/>
        </w:rPr>
        <w:t>Other information/steps that collected from the checked sources</w:t>
      </w:r>
    </w:p>
    <w:p w14:paraId="1A8CF403" w14:textId="77777777" w:rsidR="00B62185" w:rsidRDefault="002E441C">
      <w:pPr>
        <w:pStyle w:val="Heading3"/>
        <w:tabs>
          <w:tab w:val="left" w:pos="709"/>
        </w:tabs>
        <w:rPr>
          <w:b w:val="0"/>
        </w:rPr>
      </w:pPr>
      <w:r>
        <w:rPr>
          <w:b w:val="0"/>
        </w:rPr>
        <w:t xml:space="preserve">5.2.3 </w:t>
      </w:r>
      <w:r>
        <w:rPr>
          <w:b w:val="0"/>
        </w:rPr>
        <w:tab/>
        <w:t>Update the System to Prevent the System from Re-infection</w:t>
      </w:r>
    </w:p>
    <w:p w14:paraId="2C79E2EB" w14:textId="77777777" w:rsidR="00B62185" w:rsidRDefault="002E441C">
      <w:pPr>
        <w:pBdr>
          <w:top w:val="nil"/>
          <w:left w:val="nil"/>
          <w:bottom w:val="nil"/>
          <w:right w:val="nil"/>
          <w:between w:val="nil"/>
        </w:pBdr>
        <w:spacing w:after="240"/>
        <w:ind w:left="720"/>
        <w:rPr>
          <w:color w:val="000000"/>
        </w:rPr>
      </w:pPr>
      <w:r>
        <w:rPr>
          <w:color w:val="000000"/>
        </w:rPr>
        <w:t>After the system is restored to normal status, SSO should take action to minimize the possibility of re-infection of the same adware or spyware. Normally if a solution can be found from the reference site (refer to Section 5.1.3), an anti-virus definition, worm security patches or other steps should be included in the solution. Simply follow the steps to install the necessary patches to prevent the system from re-infection.</w:t>
      </w:r>
    </w:p>
    <w:p w14:paraId="5B032451" w14:textId="77777777" w:rsidR="00B62185" w:rsidRDefault="002E441C">
      <w:pPr>
        <w:pBdr>
          <w:top w:val="nil"/>
          <w:left w:val="nil"/>
          <w:bottom w:val="nil"/>
          <w:right w:val="nil"/>
          <w:between w:val="nil"/>
        </w:pBdr>
        <w:spacing w:after="240"/>
        <w:ind w:left="720"/>
        <w:rPr>
          <w:color w:val="000000"/>
        </w:rPr>
      </w:pPr>
      <w:r>
        <w:rPr>
          <w:color w:val="000000"/>
        </w:rPr>
        <w:t>Inform the UAC after the incident was fixed.</w:t>
      </w:r>
    </w:p>
    <w:p w14:paraId="22951430" w14:textId="77777777" w:rsidR="00B62185" w:rsidRDefault="002E441C">
      <w:pPr>
        <w:pStyle w:val="Heading3"/>
        <w:rPr>
          <w:b w:val="0"/>
        </w:rPr>
      </w:pPr>
      <w:r>
        <w:rPr>
          <w:b w:val="0"/>
        </w:rPr>
        <w:t xml:space="preserve">5.2.4 </w:t>
      </w:r>
      <w:r>
        <w:rPr>
          <w:b w:val="0"/>
        </w:rPr>
        <w:tab/>
        <w:t>Follow-up Analysis</w:t>
      </w:r>
    </w:p>
    <w:p w14:paraId="4C344A55" w14:textId="77777777" w:rsidR="00B62185" w:rsidRDefault="002E441C">
      <w:pPr>
        <w:pBdr>
          <w:top w:val="nil"/>
          <w:left w:val="nil"/>
          <w:bottom w:val="nil"/>
          <w:right w:val="nil"/>
          <w:between w:val="nil"/>
        </w:pBdr>
        <w:spacing w:after="240"/>
        <w:ind w:left="720"/>
        <w:rPr>
          <w:color w:val="000000"/>
        </w:rPr>
      </w:pPr>
      <w:r>
        <w:rPr>
          <w:color w:val="000000"/>
        </w:rPr>
        <w:t>Perform the steps described in Section 3.3</w:t>
      </w:r>
    </w:p>
    <w:p w14:paraId="0D147101" w14:textId="77777777" w:rsidR="00B62185" w:rsidRDefault="002E441C">
      <w:pPr>
        <w:pStyle w:val="Heading2"/>
      </w:pPr>
      <w:bookmarkStart w:id="34" w:name="_heading=h.4f1mdlm" w:colFirst="0" w:colLast="0"/>
      <w:bookmarkEnd w:id="34"/>
      <w:r>
        <w:t>5.3 Illegal access to system</w:t>
      </w:r>
    </w:p>
    <w:p w14:paraId="643FE9D6" w14:textId="77777777" w:rsidR="00B62185" w:rsidRDefault="002E441C">
      <w:pPr>
        <w:pStyle w:val="Heading3"/>
        <w:tabs>
          <w:tab w:val="left" w:pos="709"/>
        </w:tabs>
        <w:rPr>
          <w:b w:val="0"/>
        </w:rPr>
      </w:pPr>
      <w:r>
        <w:rPr>
          <w:b w:val="0"/>
        </w:rPr>
        <w:t xml:space="preserve">5.3.1 </w:t>
      </w:r>
      <w:r>
        <w:rPr>
          <w:b w:val="0"/>
        </w:rPr>
        <w:tab/>
        <w:t>Identify the Problem</w:t>
      </w:r>
    </w:p>
    <w:p w14:paraId="02FA929C"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Illegal access is defined by someone was found attempting to, gains unauthorized use or access to the system without proper authorization. Illegal access may be the symptom of hacker/cracker activities as the effort as penetration or intrusion.</w:t>
      </w:r>
    </w:p>
    <w:p w14:paraId="61D7124F"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Illegal access can be identified by the following symptom:</w:t>
      </w:r>
    </w:p>
    <w:p w14:paraId="12E63DEA" w14:textId="77777777" w:rsidR="00B62185" w:rsidRDefault="002E441C">
      <w:pPr>
        <w:numPr>
          <w:ilvl w:val="0"/>
          <w:numId w:val="7"/>
        </w:numPr>
        <w:pBdr>
          <w:top w:val="nil"/>
          <w:left w:val="nil"/>
          <w:bottom w:val="nil"/>
          <w:right w:val="nil"/>
          <w:between w:val="nil"/>
        </w:pBdr>
        <w:spacing w:after="240"/>
        <w:rPr>
          <w:color w:val="000000"/>
        </w:rPr>
      </w:pPr>
      <w:r>
        <w:rPr>
          <w:color w:val="000000"/>
        </w:rPr>
        <w:t xml:space="preserve">A system alarm or similar indication from intrusion detection tools </w:t>
      </w:r>
    </w:p>
    <w:p w14:paraId="25E202FD" w14:textId="77777777" w:rsidR="00B62185" w:rsidRDefault="002E441C">
      <w:pPr>
        <w:numPr>
          <w:ilvl w:val="0"/>
          <w:numId w:val="7"/>
        </w:numPr>
        <w:pBdr>
          <w:top w:val="nil"/>
          <w:left w:val="nil"/>
          <w:bottom w:val="nil"/>
          <w:right w:val="nil"/>
          <w:between w:val="nil"/>
        </w:pBdr>
        <w:spacing w:after="240"/>
        <w:rPr>
          <w:color w:val="000000"/>
        </w:rPr>
      </w:pPr>
      <w:r>
        <w:rPr>
          <w:color w:val="000000"/>
        </w:rPr>
        <w:lastRenderedPageBreak/>
        <w:t xml:space="preserve">Suspicious entries in system or network accounting (e.g., user obtains administrator access without going through the normal sequence) </w:t>
      </w:r>
    </w:p>
    <w:p w14:paraId="6A997A9A" w14:textId="77777777" w:rsidR="00B62185" w:rsidRDefault="002E441C">
      <w:pPr>
        <w:numPr>
          <w:ilvl w:val="0"/>
          <w:numId w:val="7"/>
        </w:numPr>
        <w:pBdr>
          <w:top w:val="nil"/>
          <w:left w:val="nil"/>
          <w:bottom w:val="nil"/>
          <w:right w:val="nil"/>
          <w:between w:val="nil"/>
        </w:pBdr>
        <w:spacing w:after="240"/>
        <w:rPr>
          <w:color w:val="000000"/>
        </w:rPr>
      </w:pPr>
      <w:r>
        <w:rPr>
          <w:color w:val="000000"/>
        </w:rPr>
        <w:t>Accounting discrepancies or unexpected user accounts creation or deletion. Inability to login due to modifications of account. Unexpected change of user password</w:t>
      </w:r>
    </w:p>
    <w:p w14:paraId="1D0145DB" w14:textId="77777777" w:rsidR="00B62185" w:rsidRDefault="002E441C">
      <w:pPr>
        <w:numPr>
          <w:ilvl w:val="0"/>
          <w:numId w:val="7"/>
        </w:numPr>
        <w:pBdr>
          <w:top w:val="nil"/>
          <w:left w:val="nil"/>
          <w:bottom w:val="nil"/>
          <w:right w:val="nil"/>
          <w:between w:val="nil"/>
        </w:pBdr>
        <w:spacing w:after="240"/>
        <w:rPr>
          <w:color w:val="000000"/>
        </w:rPr>
      </w:pPr>
      <w:r>
        <w:rPr>
          <w:color w:val="000000"/>
        </w:rPr>
        <w:t xml:space="preserve">A part of or the entire system log is missing or altered </w:t>
      </w:r>
    </w:p>
    <w:p w14:paraId="54E1A937" w14:textId="77777777" w:rsidR="00B62185" w:rsidRDefault="002E441C">
      <w:pPr>
        <w:numPr>
          <w:ilvl w:val="0"/>
          <w:numId w:val="7"/>
        </w:numPr>
        <w:pBdr>
          <w:top w:val="nil"/>
          <w:left w:val="nil"/>
          <w:bottom w:val="nil"/>
          <w:right w:val="nil"/>
          <w:between w:val="nil"/>
        </w:pBdr>
        <w:spacing w:after="240"/>
        <w:rPr>
          <w:color w:val="000000"/>
        </w:rPr>
      </w:pPr>
      <w:r>
        <w:rPr>
          <w:color w:val="000000"/>
        </w:rPr>
        <w:t xml:space="preserve">System crashes </w:t>
      </w:r>
    </w:p>
    <w:p w14:paraId="702587D5" w14:textId="77777777" w:rsidR="00B62185" w:rsidRDefault="002E441C">
      <w:pPr>
        <w:numPr>
          <w:ilvl w:val="0"/>
          <w:numId w:val="7"/>
        </w:numPr>
        <w:pBdr>
          <w:top w:val="nil"/>
          <w:left w:val="nil"/>
          <w:bottom w:val="nil"/>
          <w:right w:val="nil"/>
          <w:between w:val="nil"/>
        </w:pBdr>
        <w:spacing w:after="240"/>
        <w:rPr>
          <w:color w:val="000000"/>
        </w:rPr>
      </w:pPr>
      <w:r>
        <w:rPr>
          <w:color w:val="000000"/>
        </w:rPr>
        <w:t xml:space="preserve">Unauthorized operation of a program </w:t>
      </w:r>
    </w:p>
    <w:p w14:paraId="6AD8E2F3" w14:textId="77777777" w:rsidR="00B62185" w:rsidRDefault="002E441C">
      <w:pPr>
        <w:numPr>
          <w:ilvl w:val="0"/>
          <w:numId w:val="7"/>
        </w:numPr>
        <w:pBdr>
          <w:top w:val="nil"/>
          <w:left w:val="nil"/>
          <w:bottom w:val="nil"/>
          <w:right w:val="nil"/>
          <w:between w:val="nil"/>
        </w:pBdr>
        <w:spacing w:after="240"/>
        <w:rPr>
          <w:color w:val="000000"/>
        </w:rPr>
      </w:pPr>
      <w:r>
        <w:rPr>
          <w:color w:val="000000"/>
        </w:rPr>
        <w:t xml:space="preserve">Suspicious probes, such as numerous unsuccessful login attempts </w:t>
      </w:r>
    </w:p>
    <w:p w14:paraId="1D8765C3" w14:textId="77777777" w:rsidR="00B62185" w:rsidRDefault="002E441C">
      <w:pPr>
        <w:numPr>
          <w:ilvl w:val="0"/>
          <w:numId w:val="7"/>
        </w:numPr>
        <w:pBdr>
          <w:top w:val="nil"/>
          <w:left w:val="nil"/>
          <w:bottom w:val="nil"/>
          <w:right w:val="nil"/>
          <w:between w:val="nil"/>
        </w:pBdr>
        <w:spacing w:after="240"/>
        <w:rPr>
          <w:color w:val="000000"/>
        </w:rPr>
      </w:pPr>
      <w:r>
        <w:rPr>
          <w:color w:val="000000"/>
        </w:rPr>
        <w:t xml:space="preserve">Suspicious browsing activities, such as account with administrator privilege accessing many files of different user accounts </w:t>
      </w:r>
    </w:p>
    <w:p w14:paraId="6E57A974" w14:textId="77777777" w:rsidR="00B62185" w:rsidRDefault="002E441C">
      <w:pPr>
        <w:pStyle w:val="Heading3"/>
        <w:tabs>
          <w:tab w:val="left" w:pos="709"/>
        </w:tabs>
        <w:rPr>
          <w:b w:val="0"/>
        </w:rPr>
      </w:pPr>
      <w:r>
        <w:rPr>
          <w:b w:val="0"/>
        </w:rPr>
        <w:t xml:space="preserve">5.3.2 </w:t>
      </w:r>
      <w:r>
        <w:rPr>
          <w:b w:val="0"/>
        </w:rPr>
        <w:tab/>
        <w:t>Notify the Appropriate People</w:t>
      </w:r>
    </w:p>
    <w:p w14:paraId="340CA926" w14:textId="77777777" w:rsidR="00B62185" w:rsidRDefault="002E441C">
      <w:pPr>
        <w:pBdr>
          <w:top w:val="nil"/>
          <w:left w:val="nil"/>
          <w:bottom w:val="nil"/>
          <w:right w:val="nil"/>
          <w:between w:val="nil"/>
        </w:pBdr>
        <w:spacing w:after="240"/>
        <w:ind w:left="709" w:firstLine="10"/>
        <w:rPr>
          <w:color w:val="000000"/>
        </w:rPr>
      </w:pPr>
      <w:r>
        <w:rPr>
          <w:color w:val="000000"/>
        </w:rPr>
        <w:t xml:space="preserve">SSO should notify the incident to UAC. In the meantime, SSO should inform UAC how long the incident will be fixed and the approximate time that server will be resumed normal. </w:t>
      </w:r>
    </w:p>
    <w:p w14:paraId="64C1E0C2" w14:textId="69742E89" w:rsidR="00B62185" w:rsidRDefault="002E441C">
      <w:pPr>
        <w:pBdr>
          <w:top w:val="nil"/>
          <w:left w:val="nil"/>
          <w:bottom w:val="nil"/>
          <w:right w:val="nil"/>
          <w:between w:val="nil"/>
        </w:pBdr>
        <w:spacing w:after="240"/>
        <w:ind w:left="709" w:firstLine="10"/>
        <w:rPr>
          <w:color w:val="000000"/>
        </w:rPr>
      </w:pPr>
      <w:r>
        <w:rPr>
          <w:color w:val="000000"/>
        </w:rPr>
        <w:t xml:space="preserve">SSO can report the incident to VSE if help is needed to recover the system. </w:t>
      </w:r>
    </w:p>
    <w:p w14:paraId="292A35CE" w14:textId="6CAB1280" w:rsidR="00A23755" w:rsidRDefault="00A23755" w:rsidP="00A23755">
      <w:pPr>
        <w:pStyle w:val="Heading3"/>
        <w:rPr>
          <w:b w:val="0"/>
        </w:rPr>
      </w:pPr>
      <w:r>
        <w:rPr>
          <w:b w:val="0"/>
        </w:rPr>
        <w:t xml:space="preserve">5.3.3  </w:t>
      </w:r>
      <w:r w:rsidRPr="00A23755">
        <w:rPr>
          <w:b w:val="0"/>
        </w:rPr>
        <w:t>Containment</w:t>
      </w:r>
    </w:p>
    <w:p w14:paraId="12A9F13B" w14:textId="77777777" w:rsidR="00A23755" w:rsidRDefault="00A23755" w:rsidP="00A23755">
      <w:pPr>
        <w:spacing w:before="100" w:beforeAutospacing="1" w:after="100" w:afterAutospacing="1"/>
        <w:ind w:left="720"/>
        <w:rPr>
          <w:rFonts w:ascii="SymbolMT" w:eastAsia="Times New Roman" w:hAnsi="SymbolMT"/>
          <w:lang w:val="en-HK" w:eastAsia="zh-TW"/>
        </w:rPr>
      </w:pPr>
      <w:r>
        <w:rPr>
          <w:rFonts w:ascii="TimesNewRomanPSMT" w:eastAsia="Times New Roman" w:hAnsi="TimesNewRomanPSMT" w:cs="TimesNewRomanPSMT"/>
          <w:lang w:eastAsia="zh-TW"/>
        </w:rPr>
        <w:t>I</w:t>
      </w:r>
      <w:r w:rsidRPr="00A23755">
        <w:rPr>
          <w:rFonts w:ascii="TimesNewRomanPSMT" w:eastAsia="Times New Roman" w:hAnsi="TimesNewRomanPSMT" w:cs="TimesNewRomanPSMT"/>
          <w:lang w:val="en-HK" w:eastAsia="zh-TW"/>
        </w:rPr>
        <w:t xml:space="preserve">mpact assessment of the incident on data and information system </w:t>
      </w:r>
      <w:r>
        <w:rPr>
          <w:rFonts w:ascii="TimesNewRomanPSMT" w:eastAsia="Times New Roman" w:hAnsi="TimesNewRomanPSMT" w:cs="TimesNewRomanPSMT"/>
          <w:lang w:val="en-HK" w:eastAsia="zh-TW"/>
        </w:rPr>
        <w:t xml:space="preserve">should be done </w:t>
      </w:r>
      <w:r w:rsidRPr="00A23755">
        <w:rPr>
          <w:rFonts w:ascii="TimesNewRomanPSMT" w:eastAsia="Times New Roman" w:hAnsi="TimesNewRomanPSMT" w:cs="TimesNewRomanPSMT"/>
          <w:lang w:val="en-HK" w:eastAsia="zh-TW"/>
        </w:rPr>
        <w:t xml:space="preserve">if the data or service has already been damaged by or infected in the incident. </w:t>
      </w:r>
      <w:r>
        <w:rPr>
          <w:rFonts w:ascii="TimesNewRomanPSMT" w:eastAsia="Times New Roman" w:hAnsi="TimesNewRomanPSMT" w:cs="TimesNewRomanPSMT"/>
          <w:lang w:val="en-HK" w:eastAsia="zh-TW"/>
        </w:rPr>
        <w:t xml:space="preserve"> Classified or critical information and system should be protected.  </w:t>
      </w:r>
      <w:r w:rsidRPr="00A23755">
        <w:rPr>
          <w:rFonts w:ascii="TimesNewRomanPSMT" w:eastAsia="Times New Roman" w:hAnsi="TimesNewRomanPSMT" w:cs="TimesNewRomanPSMT"/>
          <w:lang w:val="en-HK" w:eastAsia="zh-TW"/>
        </w:rPr>
        <w:t>For instance, move the critical information to other media (or other systems) which are separated from the compromised system or network.</w:t>
      </w:r>
      <w:r>
        <w:rPr>
          <w:rFonts w:ascii="SymbolMT" w:eastAsia="Times New Roman" w:hAnsi="SymbolMT"/>
          <w:lang w:val="en-HK" w:eastAsia="zh-TW"/>
        </w:rPr>
        <w:t xml:space="preserve">  </w:t>
      </w:r>
    </w:p>
    <w:p w14:paraId="534C1F7C" w14:textId="77777777" w:rsidR="00A23755" w:rsidRDefault="00A23755" w:rsidP="00A23755">
      <w:pPr>
        <w:spacing w:before="100" w:beforeAutospacing="1" w:after="100" w:afterAutospacing="1"/>
        <w:ind w:left="720"/>
        <w:rPr>
          <w:rFonts w:ascii="TimesNewRomanPSMT" w:eastAsia="Times New Roman" w:hAnsi="TimesNewRomanPSMT" w:cs="TimesNewRomanPSMT"/>
          <w:lang w:val="en-HK" w:eastAsia="zh-TW"/>
        </w:rPr>
      </w:pPr>
      <w:r>
        <w:rPr>
          <w:rFonts w:ascii="TimesNewRomanPSMT" w:eastAsia="Times New Roman" w:hAnsi="TimesNewRomanPSMT" w:cs="TimesNewRomanPSMT"/>
          <w:lang w:val="en-HK" w:eastAsia="zh-TW"/>
        </w:rPr>
        <w:t>O</w:t>
      </w:r>
      <w:r w:rsidRPr="00A23755">
        <w:rPr>
          <w:rFonts w:ascii="TimesNewRomanPSMT" w:eastAsia="Times New Roman" w:hAnsi="TimesNewRomanPSMT" w:cs="TimesNewRomanPSMT"/>
          <w:lang w:val="en-HK" w:eastAsia="zh-TW"/>
        </w:rPr>
        <w:t>peration status of the compromised system</w:t>
      </w:r>
      <w:r>
        <w:rPr>
          <w:rFonts w:ascii="TimesNewRomanPSMT" w:eastAsia="Times New Roman" w:hAnsi="TimesNewRomanPSMT" w:cs="TimesNewRomanPSMT"/>
          <w:lang w:val="en-HK" w:eastAsia="zh-TW"/>
        </w:rPr>
        <w:t xml:space="preserve"> should be decided whether it should be suspended</w:t>
      </w:r>
      <w:r w:rsidRPr="00A23755">
        <w:rPr>
          <w:rFonts w:ascii="TimesNewRomanPSMT" w:eastAsia="Times New Roman" w:hAnsi="TimesNewRomanPSMT" w:cs="TimesNewRomanPSMT"/>
          <w:lang w:val="en-HK" w:eastAsia="zh-TW"/>
        </w:rPr>
        <w:t>.</w:t>
      </w:r>
      <w:r>
        <w:rPr>
          <w:rFonts w:ascii="TimesNewRomanPSMT" w:eastAsia="Times New Roman" w:hAnsi="TimesNewRomanPSMT" w:cs="TimesNewRomanPSMT"/>
          <w:lang w:val="en-HK" w:eastAsia="zh-TW"/>
        </w:rPr>
        <w:t xml:space="preserve">   </w:t>
      </w:r>
    </w:p>
    <w:p w14:paraId="3F2B0E62" w14:textId="176A42F0" w:rsidR="00A23755" w:rsidRPr="00A23755" w:rsidRDefault="00A23755" w:rsidP="00A23755">
      <w:pPr>
        <w:spacing w:before="100" w:beforeAutospacing="1" w:after="100" w:afterAutospacing="1"/>
        <w:ind w:left="720"/>
        <w:rPr>
          <w:rFonts w:ascii="TimesNewRomanPSMT" w:eastAsia="Times New Roman" w:hAnsi="TimesNewRomanPSMT" w:cs="TimesNewRomanPSMT"/>
          <w:lang w:val="en-HK" w:eastAsia="zh-TW"/>
        </w:rPr>
      </w:pPr>
      <w:r>
        <w:rPr>
          <w:rFonts w:ascii="TimesNewRomanPSMT" w:eastAsia="Times New Roman" w:hAnsi="TimesNewRomanPSMT" w:cs="TimesNewRomanPSMT"/>
          <w:lang w:val="en-HK" w:eastAsia="zh-TW"/>
        </w:rPr>
        <w:t xml:space="preserve">A case should be built for </w:t>
      </w:r>
      <w:r w:rsidRPr="00A23755">
        <w:rPr>
          <w:rFonts w:ascii="TimesNewRomanPSMT" w:eastAsia="Times New Roman" w:hAnsi="TimesNewRomanPSMT" w:cs="TimesNewRomanPSMT"/>
          <w:lang w:val="en-HK" w:eastAsia="zh-TW"/>
        </w:rPr>
        <w:t xml:space="preserve">investigation purpose and as evidence for subsequent follow-up action. </w:t>
      </w:r>
      <w:r>
        <w:rPr>
          <w:rFonts w:ascii="TimesNewRomanPSMT" w:eastAsia="Times New Roman" w:hAnsi="TimesNewRomanPSMT" w:cs="TimesNewRomanPSMT"/>
          <w:lang w:val="en-HK" w:eastAsia="zh-TW"/>
        </w:rPr>
        <w:t xml:space="preserve"> All actions taken during this stage should be kept recorded.  </w:t>
      </w:r>
    </w:p>
    <w:p w14:paraId="5C931B00" w14:textId="34855977" w:rsidR="00A23755" w:rsidRPr="00A23755" w:rsidRDefault="00A23755" w:rsidP="00A23755">
      <w:pPr>
        <w:spacing w:before="100" w:beforeAutospacing="1" w:after="100" w:afterAutospacing="1"/>
        <w:ind w:left="720"/>
        <w:rPr>
          <w:rFonts w:ascii="SymbolMT" w:eastAsia="Times New Roman" w:hAnsi="SymbolMT"/>
          <w:lang w:val="en-HK" w:eastAsia="zh-TW"/>
        </w:rPr>
      </w:pPr>
      <w:r>
        <w:rPr>
          <w:rFonts w:ascii="TimesNewRomanPSMT" w:eastAsia="Times New Roman" w:hAnsi="TimesNewRomanPSMT" w:cs="TimesNewRomanPSMT"/>
          <w:lang w:val="en-HK" w:eastAsia="zh-TW"/>
        </w:rPr>
        <w:t xml:space="preserve">Any systems </w:t>
      </w:r>
      <w:r w:rsidRPr="00A23755">
        <w:rPr>
          <w:rFonts w:ascii="TimesNewRomanPSMT" w:eastAsia="Times New Roman" w:hAnsi="TimesNewRomanPSMT" w:cs="TimesNewRomanPSMT"/>
          <w:lang w:val="en-HK" w:eastAsia="zh-TW"/>
        </w:rPr>
        <w:t>associated with the system through shared network-based services or through any trusting relationship</w:t>
      </w:r>
      <w:r>
        <w:rPr>
          <w:rFonts w:ascii="TimesNewRomanPSMT" w:eastAsia="Times New Roman" w:hAnsi="TimesNewRomanPSMT" w:cs="TimesNewRomanPSMT"/>
          <w:lang w:val="en-HK" w:eastAsia="zh-TW"/>
        </w:rPr>
        <w:t xml:space="preserve"> should be checked and suspended if necessary.</w:t>
      </w:r>
    </w:p>
    <w:p w14:paraId="127FB56E" w14:textId="77777777" w:rsidR="00A23755" w:rsidRPr="00A23755" w:rsidRDefault="00A23755" w:rsidP="00A23755">
      <w:pPr>
        <w:spacing w:before="100" w:beforeAutospacing="1" w:after="100" w:afterAutospacing="1"/>
        <w:ind w:left="720"/>
        <w:rPr>
          <w:rFonts w:ascii="SymbolMT" w:eastAsia="Times New Roman" w:hAnsi="SymbolMT"/>
          <w:lang w:val="en-HK" w:eastAsia="zh-TW"/>
        </w:rPr>
      </w:pPr>
      <w:r w:rsidRPr="00A23755">
        <w:rPr>
          <w:rFonts w:ascii="TimesNewRomanPSMT" w:eastAsia="Times New Roman" w:hAnsi="TimesNewRomanPSMT" w:cs="TimesNewRomanPSMT"/>
          <w:lang w:val="en-HK" w:eastAsia="zh-TW"/>
        </w:rPr>
        <w:t xml:space="preserve">ISIRT should conduct review periodically to determine if the incident is under control. If it is not under control or it is going to have a severe impact on the B/D’s core services, follow the predefined escalation procedures for crisis management. </w:t>
      </w:r>
    </w:p>
    <w:p w14:paraId="79F19A0E" w14:textId="77777777" w:rsidR="00A23755" w:rsidRPr="00A23755" w:rsidRDefault="00A23755" w:rsidP="00A23755">
      <w:pPr>
        <w:pStyle w:val="BodyText3"/>
        <w:rPr>
          <w:lang w:val="en-HK"/>
        </w:rPr>
      </w:pPr>
    </w:p>
    <w:p w14:paraId="7CD85707" w14:textId="77777777" w:rsidR="00B62185" w:rsidRDefault="00B62185">
      <w:pPr>
        <w:tabs>
          <w:tab w:val="left" w:pos="993"/>
        </w:tabs>
        <w:spacing w:after="27"/>
        <w:ind w:left="993" w:hanging="273"/>
        <w:rPr>
          <w:color w:val="000000"/>
          <w:sz w:val="23"/>
          <w:szCs w:val="23"/>
        </w:rPr>
      </w:pPr>
    </w:p>
    <w:p w14:paraId="128F9E9B" w14:textId="696EA340" w:rsidR="00B62185" w:rsidRDefault="002E441C">
      <w:pPr>
        <w:pStyle w:val="Heading3"/>
        <w:tabs>
          <w:tab w:val="left" w:pos="709"/>
        </w:tabs>
        <w:rPr>
          <w:b w:val="0"/>
        </w:rPr>
      </w:pPr>
      <w:r>
        <w:rPr>
          <w:b w:val="0"/>
        </w:rPr>
        <w:t>5.3.</w:t>
      </w:r>
      <w:r w:rsidR="00A23755">
        <w:rPr>
          <w:b w:val="0"/>
        </w:rPr>
        <w:t>4</w:t>
      </w:r>
      <w:r>
        <w:rPr>
          <w:b w:val="0"/>
        </w:rPr>
        <w:t xml:space="preserve"> </w:t>
      </w:r>
      <w:r>
        <w:rPr>
          <w:b w:val="0"/>
        </w:rPr>
        <w:tab/>
      </w:r>
      <w:r w:rsidR="00C53951">
        <w:rPr>
          <w:b w:val="0"/>
        </w:rPr>
        <w:t>Eradication</w:t>
      </w:r>
      <w:r>
        <w:rPr>
          <w:b w:val="0"/>
        </w:rPr>
        <w:t xml:space="preserve"> Methods</w:t>
      </w:r>
    </w:p>
    <w:p w14:paraId="2AC46BEA"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There are two methods for dealing with an illegal access incident. The first method is to immediately lock the person out of the system and restore the system to a safe state. The second method is to allow the hacker/cracker to continue his probe/attack and attempt to </w:t>
      </w:r>
      <w:r>
        <w:rPr>
          <w:rFonts w:ascii="Times" w:eastAsia="Times" w:hAnsi="Times" w:cs="Times"/>
          <w:color w:val="000000"/>
        </w:rPr>
        <w:lastRenderedPageBreak/>
        <w:t>gather information that will lead to an identification and possible criminal conviction. The method used to handle an illegal access incident will be determined by the level of understanding of the risks involved.</w:t>
      </w:r>
    </w:p>
    <w:p w14:paraId="4C6CAE0C"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After considered the risk, you can stop or kill all active processes of the hacker to force the hacker out. </w:t>
      </w:r>
    </w:p>
    <w:p w14:paraId="005DEB7D"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Delete all the fake files created by the hacker. System operators may need to archive the fake files before deletion for the purpose of case investigation. </w:t>
      </w:r>
    </w:p>
    <w:p w14:paraId="2E1FC7D1"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Update the access passwords of all login accounts that may have been accessed by the hacker. </w:t>
      </w:r>
    </w:p>
    <w:p w14:paraId="1441799E"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In some cases, the SSO may need to reformat all the infected media and reinstall the system and data from backup, especially when you are not certain about the extent of the damage in a critical system or it is difficult to completely clean up the system. </w:t>
      </w:r>
    </w:p>
    <w:p w14:paraId="2EE35859"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The SSO should keep a record of all actions performed. </w:t>
      </w:r>
    </w:p>
    <w:p w14:paraId="62C11FC7" w14:textId="5B5D3E93" w:rsidR="00B62185" w:rsidRDefault="002E441C">
      <w:pPr>
        <w:pStyle w:val="Heading3"/>
        <w:tabs>
          <w:tab w:val="left" w:pos="709"/>
        </w:tabs>
        <w:rPr>
          <w:b w:val="0"/>
        </w:rPr>
      </w:pPr>
      <w:r>
        <w:rPr>
          <w:b w:val="0"/>
        </w:rPr>
        <w:t>5.3.</w:t>
      </w:r>
      <w:r w:rsidR="00A23755">
        <w:rPr>
          <w:b w:val="0"/>
        </w:rPr>
        <w:t>5</w:t>
      </w:r>
      <w:r>
        <w:rPr>
          <w:b w:val="0"/>
        </w:rPr>
        <w:t xml:space="preserve"> </w:t>
      </w:r>
      <w:r>
        <w:rPr>
          <w:b w:val="0"/>
        </w:rPr>
        <w:tab/>
        <w:t>Recovery Procedures</w:t>
      </w:r>
    </w:p>
    <w:p w14:paraId="25ED0025"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For simple incidents (such as failed intrusion attempt), make sure the systems or the data are not affected or damaged by the incident. </w:t>
      </w:r>
    </w:p>
    <w:p w14:paraId="102B3FAB"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Re-install the deleted/damaged files or the whole system, whenever required, from the trusted source. </w:t>
      </w:r>
    </w:p>
    <w:p w14:paraId="66364DBF"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Bring up function/service by stages, in a controlled manner, and in order of demand, e.g. the most essential services or those serving the majority may resume first. </w:t>
      </w:r>
    </w:p>
    <w:p w14:paraId="4C51954B"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Verify that the restoring operation was successful and the system is back to its normal operation. </w:t>
      </w:r>
    </w:p>
    <w:p w14:paraId="70D93037"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Prior notification to all related parties on resumption of system operation, e.g., operators, administrators, senior management, and other parties involved in the escalation procedure. </w:t>
      </w:r>
    </w:p>
    <w:p w14:paraId="571BA33E"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Disable unnecessary services. </w:t>
      </w:r>
    </w:p>
    <w:p w14:paraId="5A5265B4"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 xml:space="preserve">Keep a record of all actions performed. </w:t>
      </w:r>
    </w:p>
    <w:p w14:paraId="26147E9D" w14:textId="7DD51122" w:rsidR="00B62185" w:rsidRDefault="002E441C">
      <w:pPr>
        <w:pStyle w:val="Heading3"/>
        <w:tabs>
          <w:tab w:val="left" w:pos="709"/>
        </w:tabs>
        <w:rPr>
          <w:b w:val="0"/>
        </w:rPr>
      </w:pPr>
      <w:r>
        <w:rPr>
          <w:b w:val="0"/>
        </w:rPr>
        <w:t>5.3.</w:t>
      </w:r>
      <w:r w:rsidR="00A23755">
        <w:rPr>
          <w:b w:val="0"/>
        </w:rPr>
        <w:t>6</w:t>
      </w:r>
      <w:r>
        <w:rPr>
          <w:b w:val="0"/>
        </w:rPr>
        <w:t xml:space="preserve"> </w:t>
      </w:r>
      <w:r>
        <w:rPr>
          <w:b w:val="0"/>
        </w:rPr>
        <w:tab/>
        <w:t>Return the Machine to Normal Operational Mode</w:t>
      </w:r>
    </w:p>
    <w:p w14:paraId="7B4A06CD" w14:textId="77F40D01" w:rsidR="00B62185" w:rsidRDefault="002E441C">
      <w:pPr>
        <w:pBdr>
          <w:top w:val="nil"/>
          <w:left w:val="nil"/>
          <w:bottom w:val="nil"/>
          <w:right w:val="nil"/>
          <w:between w:val="nil"/>
        </w:pBdr>
        <w:spacing w:after="240"/>
        <w:ind w:left="720"/>
        <w:rPr>
          <w:color w:val="000000"/>
        </w:rPr>
      </w:pPr>
      <w:r>
        <w:rPr>
          <w:color w:val="000000"/>
        </w:rPr>
        <w:t xml:space="preserve">SSO should notify UAC and in turn the UAC should notify users the </w:t>
      </w:r>
      <w:r w:rsidR="006D63E5">
        <w:t>LSCP</w:t>
      </w:r>
      <w:r>
        <w:rPr>
          <w:color w:val="000000"/>
        </w:rPr>
        <w:t xml:space="preserve"> services have been resumed. The UAC should confirm whether or not the services of </w:t>
      </w:r>
      <w:r w:rsidR="006D63E5">
        <w:t>LSCP</w:t>
      </w:r>
      <w:r>
        <w:rPr>
          <w:color w:val="000000"/>
        </w:rPr>
        <w:t xml:space="preserve"> are running properly. The UAC should report to SSO with any missing data or image. </w:t>
      </w:r>
    </w:p>
    <w:p w14:paraId="61F3E866" w14:textId="699AA4A4" w:rsidR="00B62185" w:rsidRDefault="002E441C">
      <w:pPr>
        <w:pStyle w:val="Heading3"/>
        <w:tabs>
          <w:tab w:val="left" w:pos="709"/>
        </w:tabs>
        <w:rPr>
          <w:b w:val="0"/>
        </w:rPr>
      </w:pPr>
      <w:r>
        <w:rPr>
          <w:b w:val="0"/>
        </w:rPr>
        <w:t>5.3</w:t>
      </w:r>
      <w:r w:rsidR="00A23755">
        <w:rPr>
          <w:b w:val="0"/>
        </w:rPr>
        <w:t>7</w:t>
      </w:r>
      <w:r>
        <w:rPr>
          <w:b w:val="0"/>
        </w:rPr>
        <w:t xml:space="preserve"> </w:t>
      </w:r>
      <w:r>
        <w:rPr>
          <w:b w:val="0"/>
        </w:rPr>
        <w:tab/>
        <w:t>Follow-up Analysis</w:t>
      </w:r>
    </w:p>
    <w:p w14:paraId="652769B1" w14:textId="77777777" w:rsidR="00B62185" w:rsidRDefault="002E441C">
      <w:pPr>
        <w:pBdr>
          <w:top w:val="nil"/>
          <w:left w:val="nil"/>
          <w:bottom w:val="nil"/>
          <w:right w:val="nil"/>
          <w:between w:val="nil"/>
        </w:pBdr>
        <w:spacing w:after="240"/>
        <w:ind w:left="720"/>
        <w:rPr>
          <w:color w:val="000000"/>
        </w:rPr>
      </w:pPr>
      <w:r>
        <w:rPr>
          <w:color w:val="000000"/>
        </w:rPr>
        <w:t>Perform the steps described in Section 3.3</w:t>
      </w:r>
    </w:p>
    <w:p w14:paraId="340EA6EF" w14:textId="77777777" w:rsidR="00B62185" w:rsidRDefault="002E441C">
      <w:pPr>
        <w:pStyle w:val="Heading2"/>
      </w:pPr>
      <w:bookmarkStart w:id="35" w:name="_heading=h.2u6wntf" w:colFirst="0" w:colLast="0"/>
      <w:bookmarkEnd w:id="35"/>
      <w:r>
        <w:lastRenderedPageBreak/>
        <w:t>5.4 Denial of system resources</w:t>
      </w:r>
    </w:p>
    <w:p w14:paraId="3126ED6D" w14:textId="77777777" w:rsidR="00B62185" w:rsidRDefault="002E441C">
      <w:pPr>
        <w:pStyle w:val="Heading3"/>
        <w:tabs>
          <w:tab w:val="left" w:pos="709"/>
        </w:tabs>
        <w:rPr>
          <w:b w:val="0"/>
        </w:rPr>
      </w:pPr>
      <w:r>
        <w:rPr>
          <w:b w:val="0"/>
        </w:rPr>
        <w:t xml:space="preserve">5.4.1 </w:t>
      </w:r>
      <w:r>
        <w:rPr>
          <w:b w:val="0"/>
        </w:rPr>
        <w:tab/>
        <w:t>Identify the Problem</w:t>
      </w:r>
    </w:p>
    <w:p w14:paraId="3D6F36D4"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Denial of System Resource or Service (DoS) is an attack designed to render a computer or network incapable of providing normal services. The most common DoS attacks will target the computer's network bandwidth or connectivity. Bandwidth attacks flood the network with such a high volume of traffic, all available network resources are consumed and legitimate user requests cannot get through. Connectivity attacks flood a computer with such a high volume of connection requests, that all available operating system resources are consumed and the computer can no longer process legitimate user requests.</w:t>
      </w:r>
    </w:p>
    <w:p w14:paraId="6E9740C0"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In general terms, denial of system resource attacks is implemented by either forcing the targeted computer(s) to reset, or consuming its resources so that it can no longer provide its intended service or obstructing the communication media between the intended users and the victim so that they can no longer communicate adequately.</w:t>
      </w:r>
    </w:p>
    <w:p w14:paraId="3B9BE882"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The denial of system resource can be identified by the following symptom:</w:t>
      </w:r>
    </w:p>
    <w:p w14:paraId="67338649" w14:textId="77777777" w:rsidR="00B62185" w:rsidRDefault="002E441C">
      <w:pPr>
        <w:numPr>
          <w:ilvl w:val="0"/>
          <w:numId w:val="7"/>
        </w:numPr>
        <w:pBdr>
          <w:top w:val="nil"/>
          <w:left w:val="nil"/>
          <w:bottom w:val="nil"/>
          <w:right w:val="nil"/>
          <w:between w:val="nil"/>
        </w:pBdr>
        <w:spacing w:after="240"/>
        <w:rPr>
          <w:color w:val="000000"/>
        </w:rPr>
      </w:pPr>
      <w:r>
        <w:rPr>
          <w:color w:val="000000"/>
        </w:rPr>
        <w:t xml:space="preserve">Unusually slow of server response in opening files </w:t>
      </w:r>
    </w:p>
    <w:p w14:paraId="3EB38E2A" w14:textId="77777777" w:rsidR="00B62185" w:rsidRDefault="002E441C">
      <w:pPr>
        <w:numPr>
          <w:ilvl w:val="0"/>
          <w:numId w:val="7"/>
        </w:numPr>
        <w:pBdr>
          <w:top w:val="nil"/>
          <w:left w:val="nil"/>
          <w:bottom w:val="nil"/>
          <w:right w:val="nil"/>
          <w:between w:val="nil"/>
        </w:pBdr>
        <w:spacing w:after="240"/>
        <w:rPr>
          <w:color w:val="000000"/>
        </w:rPr>
      </w:pPr>
      <w:r>
        <w:rPr>
          <w:color w:val="000000"/>
        </w:rPr>
        <w:t>Unusually slow of network performance in accessing web sites</w:t>
      </w:r>
    </w:p>
    <w:p w14:paraId="0961AD77" w14:textId="730680EF" w:rsidR="00B62185" w:rsidRDefault="002E441C">
      <w:pPr>
        <w:numPr>
          <w:ilvl w:val="0"/>
          <w:numId w:val="7"/>
        </w:numPr>
        <w:pBdr>
          <w:top w:val="nil"/>
          <w:left w:val="nil"/>
          <w:bottom w:val="nil"/>
          <w:right w:val="nil"/>
          <w:between w:val="nil"/>
        </w:pBdr>
        <w:spacing w:after="240"/>
        <w:rPr>
          <w:color w:val="000000"/>
        </w:rPr>
      </w:pPr>
      <w:r>
        <w:rPr>
          <w:color w:val="000000"/>
        </w:rPr>
        <w:t xml:space="preserve">Unavailability of the </w:t>
      </w:r>
      <w:r w:rsidR="006D63E5">
        <w:t>LSCP</w:t>
      </w:r>
      <w:r>
        <w:rPr>
          <w:color w:val="000000"/>
        </w:rPr>
        <w:t xml:space="preserve"> web site itself</w:t>
      </w:r>
    </w:p>
    <w:p w14:paraId="0348574C" w14:textId="77777777" w:rsidR="00B62185" w:rsidRDefault="002E441C">
      <w:pPr>
        <w:numPr>
          <w:ilvl w:val="0"/>
          <w:numId w:val="7"/>
        </w:numPr>
        <w:pBdr>
          <w:top w:val="nil"/>
          <w:left w:val="nil"/>
          <w:bottom w:val="nil"/>
          <w:right w:val="nil"/>
          <w:between w:val="nil"/>
        </w:pBdr>
        <w:spacing w:after="240"/>
        <w:rPr>
          <w:color w:val="000000"/>
        </w:rPr>
      </w:pPr>
      <w:r>
        <w:rPr>
          <w:color w:val="000000"/>
        </w:rPr>
        <w:t>Inability to access any web site from the Internet connecting servers</w:t>
      </w:r>
    </w:p>
    <w:p w14:paraId="0949A068" w14:textId="77777777" w:rsidR="00B62185" w:rsidRDefault="002E441C">
      <w:pPr>
        <w:pStyle w:val="Heading3"/>
        <w:tabs>
          <w:tab w:val="left" w:pos="709"/>
        </w:tabs>
        <w:rPr>
          <w:b w:val="0"/>
        </w:rPr>
      </w:pPr>
      <w:r>
        <w:rPr>
          <w:b w:val="0"/>
        </w:rPr>
        <w:t xml:space="preserve">5.4.2 </w:t>
      </w:r>
      <w:r>
        <w:rPr>
          <w:b w:val="0"/>
        </w:rPr>
        <w:tab/>
        <w:t>Notify the Appropriate People</w:t>
      </w:r>
    </w:p>
    <w:p w14:paraId="689B662F" w14:textId="77777777" w:rsidR="00B62185" w:rsidRDefault="002E441C">
      <w:pPr>
        <w:pBdr>
          <w:top w:val="nil"/>
          <w:left w:val="nil"/>
          <w:bottom w:val="nil"/>
          <w:right w:val="nil"/>
          <w:between w:val="nil"/>
        </w:pBdr>
        <w:spacing w:after="240"/>
        <w:ind w:left="709" w:firstLine="10"/>
        <w:rPr>
          <w:color w:val="000000"/>
        </w:rPr>
      </w:pPr>
      <w:r>
        <w:rPr>
          <w:color w:val="000000"/>
        </w:rPr>
        <w:t xml:space="preserve">SSO should notify the incident to UAC. In the meantime, SSO should inform UAC how long the incident will be fixed and the approximate time that server will be resumed normal. </w:t>
      </w:r>
    </w:p>
    <w:p w14:paraId="2CAC16F2" w14:textId="77777777" w:rsidR="00B62185" w:rsidRDefault="002E441C">
      <w:pPr>
        <w:pBdr>
          <w:top w:val="nil"/>
          <w:left w:val="nil"/>
          <w:bottom w:val="nil"/>
          <w:right w:val="nil"/>
          <w:between w:val="nil"/>
        </w:pBdr>
        <w:spacing w:after="240"/>
        <w:ind w:left="709" w:firstLine="10"/>
        <w:rPr>
          <w:color w:val="000000"/>
        </w:rPr>
      </w:pPr>
      <w:r>
        <w:rPr>
          <w:color w:val="000000"/>
        </w:rPr>
        <w:t xml:space="preserve">SSO can report the incident to VSE if help is needed to recover the system. </w:t>
      </w:r>
    </w:p>
    <w:p w14:paraId="60F91276" w14:textId="77777777" w:rsidR="00B62185" w:rsidRDefault="002E441C">
      <w:pPr>
        <w:pStyle w:val="Heading3"/>
        <w:tabs>
          <w:tab w:val="left" w:pos="709"/>
        </w:tabs>
        <w:rPr>
          <w:b w:val="0"/>
        </w:rPr>
      </w:pPr>
      <w:r>
        <w:rPr>
          <w:b w:val="0"/>
        </w:rPr>
        <w:t xml:space="preserve">5.4.3 </w:t>
      </w:r>
      <w:r>
        <w:rPr>
          <w:b w:val="0"/>
        </w:rPr>
        <w:tab/>
        <w:t>Containment Methods</w:t>
      </w:r>
    </w:p>
    <w:p w14:paraId="4E461CD2" w14:textId="77777777" w:rsidR="00B62185" w:rsidRDefault="002E441C">
      <w:pPr>
        <w:pBdr>
          <w:top w:val="nil"/>
          <w:left w:val="nil"/>
          <w:bottom w:val="nil"/>
          <w:right w:val="nil"/>
          <w:between w:val="nil"/>
        </w:pBdr>
        <w:spacing w:after="240"/>
        <w:ind w:left="720"/>
        <w:rPr>
          <w:rFonts w:ascii="Times" w:eastAsia="Times" w:hAnsi="Times" w:cs="Times"/>
          <w:color w:val="000000"/>
        </w:rPr>
      </w:pPr>
      <w:r>
        <w:rPr>
          <w:rFonts w:ascii="Times" w:eastAsia="Times" w:hAnsi="Times" w:cs="Times"/>
          <w:color w:val="000000"/>
        </w:rPr>
        <w:t>If the system has already been compromised, then disconnect the system from Internet, backup the file system, re-install the operating system and restore the file system. You should install operating system updates provided by OS vendor.  If the update is security-related, then it is especially crucial to install it.</w:t>
      </w:r>
    </w:p>
    <w:p w14:paraId="72CC89F7" w14:textId="77777777" w:rsidR="00B62185" w:rsidRDefault="002E441C">
      <w:pPr>
        <w:pStyle w:val="Heading3"/>
        <w:tabs>
          <w:tab w:val="left" w:pos="709"/>
        </w:tabs>
        <w:rPr>
          <w:b w:val="0"/>
        </w:rPr>
      </w:pPr>
      <w:r>
        <w:rPr>
          <w:b w:val="0"/>
        </w:rPr>
        <w:t xml:space="preserve">5.4.4 </w:t>
      </w:r>
      <w:r>
        <w:rPr>
          <w:b w:val="0"/>
        </w:rPr>
        <w:tab/>
        <w:t>Return the Machine to Normal Operational Mode</w:t>
      </w:r>
    </w:p>
    <w:p w14:paraId="2BD5B53A" w14:textId="6AB95AEA" w:rsidR="00B62185" w:rsidRDefault="002E441C">
      <w:pPr>
        <w:pBdr>
          <w:top w:val="nil"/>
          <w:left w:val="nil"/>
          <w:bottom w:val="nil"/>
          <w:right w:val="nil"/>
          <w:between w:val="nil"/>
        </w:pBdr>
        <w:spacing w:after="240"/>
        <w:ind w:left="720"/>
        <w:rPr>
          <w:color w:val="000000"/>
        </w:rPr>
      </w:pPr>
      <w:r>
        <w:rPr>
          <w:color w:val="000000"/>
        </w:rPr>
        <w:t xml:space="preserve">SSO should notify UAC and in turn the UAC should notify users the </w:t>
      </w:r>
      <w:r w:rsidR="006D63E5">
        <w:t>LSCP</w:t>
      </w:r>
      <w:r>
        <w:rPr>
          <w:color w:val="000000"/>
        </w:rPr>
        <w:t xml:space="preserve"> services have been resumed. The UAC should confirm whether or not the services of </w:t>
      </w:r>
      <w:r w:rsidR="006D63E5">
        <w:t>LSCP</w:t>
      </w:r>
      <w:r>
        <w:rPr>
          <w:color w:val="000000"/>
        </w:rPr>
        <w:t xml:space="preserve"> are running properly. The UAC should report to SSO with any missing data or image. </w:t>
      </w:r>
    </w:p>
    <w:p w14:paraId="40964C82" w14:textId="77777777" w:rsidR="00B62185" w:rsidRDefault="002E441C">
      <w:pPr>
        <w:pStyle w:val="Heading3"/>
        <w:tabs>
          <w:tab w:val="left" w:pos="709"/>
        </w:tabs>
        <w:rPr>
          <w:b w:val="0"/>
        </w:rPr>
      </w:pPr>
      <w:r>
        <w:rPr>
          <w:b w:val="0"/>
        </w:rPr>
        <w:t xml:space="preserve">5.4.5 </w:t>
      </w:r>
      <w:r>
        <w:rPr>
          <w:b w:val="0"/>
        </w:rPr>
        <w:tab/>
        <w:t>Follow-up Analysis</w:t>
      </w:r>
    </w:p>
    <w:p w14:paraId="6101FA48" w14:textId="77777777" w:rsidR="00B62185" w:rsidRDefault="002E441C">
      <w:pPr>
        <w:pBdr>
          <w:top w:val="nil"/>
          <w:left w:val="nil"/>
          <w:bottom w:val="nil"/>
          <w:right w:val="nil"/>
          <w:between w:val="nil"/>
        </w:pBdr>
        <w:spacing w:after="240"/>
        <w:ind w:left="720"/>
        <w:rPr>
          <w:color w:val="000000"/>
        </w:rPr>
      </w:pPr>
      <w:r>
        <w:rPr>
          <w:color w:val="000000"/>
        </w:rPr>
        <w:t>Perform the steps described in Section 3.3</w:t>
      </w:r>
    </w:p>
    <w:p w14:paraId="23EB7AF1" w14:textId="77777777" w:rsidR="00B62185" w:rsidRDefault="00B62185">
      <w:pPr>
        <w:pBdr>
          <w:top w:val="nil"/>
          <w:left w:val="nil"/>
          <w:bottom w:val="nil"/>
          <w:right w:val="nil"/>
          <w:between w:val="nil"/>
        </w:pBdr>
        <w:spacing w:after="240"/>
        <w:ind w:left="720"/>
        <w:rPr>
          <w:rFonts w:ascii="Times" w:eastAsia="Times" w:hAnsi="Times" w:cs="Times"/>
          <w:color w:val="000000"/>
        </w:rPr>
      </w:pPr>
    </w:p>
    <w:p w14:paraId="1BD840C7" w14:textId="77777777" w:rsidR="00B62185" w:rsidRDefault="002E441C">
      <w:pPr>
        <w:pStyle w:val="Heading1"/>
        <w:numPr>
          <w:ilvl w:val="0"/>
          <w:numId w:val="9"/>
        </w:numPr>
        <w:tabs>
          <w:tab w:val="left" w:pos="1985"/>
        </w:tabs>
      </w:pPr>
      <w:bookmarkStart w:id="36" w:name="_heading=h.19c6y18" w:colFirst="0" w:colLast="0"/>
      <w:bookmarkEnd w:id="36"/>
      <w:r>
        <w:br w:type="page"/>
      </w:r>
      <w:r>
        <w:lastRenderedPageBreak/>
        <w:t xml:space="preserve">APPENDIX </w:t>
      </w:r>
    </w:p>
    <w:p w14:paraId="5239C1DF" w14:textId="77777777" w:rsidR="00B62185" w:rsidRDefault="002E441C">
      <w:pPr>
        <w:pStyle w:val="Heading2"/>
        <w:tabs>
          <w:tab w:val="left" w:pos="1985"/>
        </w:tabs>
        <w:ind w:left="1985" w:hanging="1985"/>
      </w:pPr>
      <w:bookmarkStart w:id="37" w:name="_heading=h.3tbugp1" w:colFirst="0" w:colLast="0"/>
      <w:bookmarkEnd w:id="37"/>
      <w:r>
        <w:t xml:space="preserve">APPENDIX A - </w:t>
      </w:r>
      <w:r>
        <w:tab/>
        <w:t>PRELIMINARY INFORMATION SECURITY INCIDENT REPORTING FORM</w:t>
      </w:r>
    </w:p>
    <w:p w14:paraId="0CCF6EF7" w14:textId="77777777" w:rsidR="00B62185" w:rsidRDefault="00B62185">
      <w:pPr>
        <w:pBdr>
          <w:top w:val="nil"/>
          <w:left w:val="nil"/>
          <w:bottom w:val="nil"/>
          <w:right w:val="nil"/>
          <w:between w:val="nil"/>
        </w:pBdr>
        <w:ind w:left="240"/>
        <w:rPr>
          <w:smallCaps/>
          <w:color w:val="000000"/>
          <w:sz w:val="20"/>
          <w:szCs w:val="20"/>
        </w:rPr>
      </w:pPr>
    </w:p>
    <w:tbl>
      <w:tblPr>
        <w:tblStyle w:val="ad"/>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6"/>
        <w:gridCol w:w="6473"/>
      </w:tblGrid>
      <w:tr w:rsidR="00B62185" w14:paraId="25AEB5E8" w14:textId="77777777">
        <w:trPr>
          <w:cantSplit/>
        </w:trPr>
        <w:tc>
          <w:tcPr>
            <w:tcW w:w="9629" w:type="dxa"/>
            <w:gridSpan w:val="2"/>
            <w:tcBorders>
              <w:bottom w:val="nil"/>
            </w:tcBorders>
            <w:shd w:val="clear" w:color="auto" w:fill="E6E6E6"/>
          </w:tcPr>
          <w:p w14:paraId="0CE0C33D" w14:textId="77777777" w:rsidR="00B62185" w:rsidRDefault="002E441C">
            <w:pPr>
              <w:pBdr>
                <w:top w:val="nil"/>
                <w:left w:val="nil"/>
                <w:bottom w:val="none" w:sz="0" w:space="0" w:color="000000"/>
                <w:right w:val="nil"/>
                <w:between w:val="nil"/>
              </w:pBdr>
              <w:tabs>
                <w:tab w:val="center" w:pos="4320"/>
                <w:tab w:val="right" w:pos="8640"/>
              </w:tabs>
              <w:jc w:val="center"/>
              <w:rPr>
                <w:b/>
                <w:color w:val="000000"/>
                <w:sz w:val="20"/>
                <w:szCs w:val="20"/>
              </w:rPr>
            </w:pPr>
            <w:r>
              <w:rPr>
                <w:b/>
                <w:color w:val="000000"/>
              </w:rPr>
              <w:t>Background Information</w:t>
            </w:r>
          </w:p>
        </w:tc>
      </w:tr>
      <w:tr w:rsidR="00B62185" w14:paraId="5F496073" w14:textId="77777777">
        <w:trPr>
          <w:cantSplit/>
        </w:trPr>
        <w:tc>
          <w:tcPr>
            <w:tcW w:w="9629" w:type="dxa"/>
            <w:gridSpan w:val="2"/>
          </w:tcPr>
          <w:p w14:paraId="3A854858" w14:textId="77777777" w:rsidR="00B62185" w:rsidRDefault="002E441C">
            <w:r>
              <w:t>Name of Department:</w:t>
            </w:r>
          </w:p>
          <w:p w14:paraId="26352140" w14:textId="77777777" w:rsidR="00B62185" w:rsidRDefault="00B62185"/>
        </w:tc>
      </w:tr>
      <w:tr w:rsidR="00B62185" w14:paraId="36995352" w14:textId="77777777">
        <w:trPr>
          <w:cantSplit/>
        </w:trPr>
        <w:tc>
          <w:tcPr>
            <w:tcW w:w="9629" w:type="dxa"/>
            <w:gridSpan w:val="2"/>
          </w:tcPr>
          <w:p w14:paraId="1D061191" w14:textId="77777777" w:rsidR="00B62185" w:rsidRDefault="002E441C">
            <w:r>
              <w:t>Brief description on the affected system (e.g., function, URLs):</w:t>
            </w:r>
          </w:p>
          <w:p w14:paraId="0CDCAFD6" w14:textId="77777777" w:rsidR="00B62185" w:rsidRDefault="00B62185"/>
          <w:p w14:paraId="09525526" w14:textId="77777777" w:rsidR="00B62185" w:rsidRDefault="00B62185"/>
        </w:tc>
      </w:tr>
      <w:tr w:rsidR="00B62185" w14:paraId="3B505F62" w14:textId="77777777">
        <w:trPr>
          <w:cantSplit/>
        </w:trPr>
        <w:tc>
          <w:tcPr>
            <w:tcW w:w="9629" w:type="dxa"/>
            <w:gridSpan w:val="2"/>
          </w:tcPr>
          <w:p w14:paraId="331E3354" w14:textId="77777777" w:rsidR="00B62185" w:rsidRDefault="002E441C">
            <w:r>
              <w:t xml:space="preserve">Location of the affected system: </w:t>
            </w:r>
            <w:r>
              <w:rPr>
                <w:rFonts w:ascii="Noto Sans Symbols" w:eastAsia="Noto Sans Symbols" w:hAnsi="Noto Sans Symbols" w:cs="Noto Sans Symbols"/>
              </w:rPr>
              <w:t xml:space="preserve">❒ </w:t>
            </w:r>
            <w:r>
              <w:t xml:space="preserve">In-house system </w:t>
            </w:r>
            <w:r>
              <w:rPr>
                <w:rFonts w:ascii="Noto Sans Symbols" w:eastAsia="Noto Sans Symbols" w:hAnsi="Noto Sans Symbols" w:cs="Noto Sans Symbols"/>
              </w:rPr>
              <w:t xml:space="preserve">❒ </w:t>
            </w:r>
            <w:r>
              <w:t>Outsourced service</w:t>
            </w:r>
          </w:p>
          <w:p w14:paraId="28A3DC62" w14:textId="77777777" w:rsidR="00B62185" w:rsidRDefault="00B62185"/>
          <w:p w14:paraId="314A5E4A" w14:textId="77777777" w:rsidR="00B62185" w:rsidRDefault="002E441C">
            <w:r>
              <w:t>System administration/operation by:</w:t>
            </w:r>
          </w:p>
          <w:p w14:paraId="0D1009B0" w14:textId="77777777" w:rsidR="00B62185" w:rsidRDefault="002E441C">
            <w:r>
              <w:rPr>
                <w:rFonts w:ascii="Noto Sans Symbols" w:eastAsia="Noto Sans Symbols" w:hAnsi="Noto Sans Symbols" w:cs="Noto Sans Symbols"/>
              </w:rPr>
              <w:t xml:space="preserve">  ❒ </w:t>
            </w:r>
            <w:r>
              <w:t xml:space="preserve">In-house IT team </w:t>
            </w:r>
            <w:r>
              <w:rPr>
                <w:rFonts w:ascii="Noto Sans Symbols" w:eastAsia="Noto Sans Symbols" w:hAnsi="Noto Sans Symbols" w:cs="Noto Sans Symbols"/>
              </w:rPr>
              <w:t xml:space="preserve">❒ </w:t>
            </w:r>
            <w:r>
              <w:t xml:space="preserve">End user </w:t>
            </w:r>
            <w:r>
              <w:rPr>
                <w:rFonts w:ascii="Noto Sans Symbols" w:eastAsia="Noto Sans Symbols" w:hAnsi="Noto Sans Symbols" w:cs="Noto Sans Symbols"/>
              </w:rPr>
              <w:t xml:space="preserve">❒ </w:t>
            </w:r>
            <w:r>
              <w:t>Outsourced service provider</w:t>
            </w:r>
          </w:p>
        </w:tc>
      </w:tr>
      <w:tr w:rsidR="00B62185" w14:paraId="51DAB1EE" w14:textId="77777777">
        <w:trPr>
          <w:cantSplit/>
        </w:trPr>
        <w:tc>
          <w:tcPr>
            <w:tcW w:w="9629" w:type="dxa"/>
            <w:gridSpan w:val="2"/>
            <w:tcBorders>
              <w:bottom w:val="nil"/>
            </w:tcBorders>
            <w:shd w:val="clear" w:color="auto" w:fill="E6E6E6"/>
          </w:tcPr>
          <w:p w14:paraId="15680028" w14:textId="77777777" w:rsidR="00B62185" w:rsidRDefault="002E441C">
            <w:pPr>
              <w:pBdr>
                <w:top w:val="nil"/>
                <w:left w:val="nil"/>
                <w:bottom w:val="none" w:sz="0" w:space="0" w:color="000000"/>
                <w:right w:val="nil"/>
                <w:between w:val="nil"/>
              </w:pBdr>
              <w:tabs>
                <w:tab w:val="center" w:pos="4320"/>
                <w:tab w:val="right" w:pos="8640"/>
                <w:tab w:val="left" w:pos="1200"/>
              </w:tabs>
              <w:jc w:val="center"/>
              <w:rPr>
                <w:b/>
                <w:color w:val="000000"/>
                <w:sz w:val="20"/>
                <w:szCs w:val="20"/>
              </w:rPr>
            </w:pPr>
            <w:r>
              <w:rPr>
                <w:b/>
                <w:color w:val="000000"/>
              </w:rPr>
              <w:t>Reporting Entity Information</w:t>
            </w:r>
          </w:p>
        </w:tc>
      </w:tr>
      <w:tr w:rsidR="00B62185" w14:paraId="16DDF570" w14:textId="77777777">
        <w:tc>
          <w:tcPr>
            <w:tcW w:w="3156" w:type="dxa"/>
          </w:tcPr>
          <w:p w14:paraId="4DE8E887" w14:textId="77777777" w:rsidR="00B62185" w:rsidRDefault="002E441C">
            <w:pPr>
              <w:tabs>
                <w:tab w:val="left" w:pos="1200"/>
              </w:tabs>
              <w:spacing w:before="120" w:after="120"/>
            </w:pPr>
            <w:r>
              <w:t>Name:</w:t>
            </w:r>
          </w:p>
        </w:tc>
        <w:tc>
          <w:tcPr>
            <w:tcW w:w="6473" w:type="dxa"/>
          </w:tcPr>
          <w:p w14:paraId="7B2D608D" w14:textId="77777777" w:rsidR="00B62185" w:rsidRDefault="002E441C">
            <w:pPr>
              <w:tabs>
                <w:tab w:val="left" w:pos="1200"/>
              </w:tabs>
              <w:spacing w:before="120" w:after="120"/>
            </w:pPr>
            <w:r>
              <w:t>Designation:</w:t>
            </w:r>
          </w:p>
        </w:tc>
      </w:tr>
      <w:tr w:rsidR="00B62185" w14:paraId="610BB42D" w14:textId="77777777">
        <w:tc>
          <w:tcPr>
            <w:tcW w:w="3156" w:type="dxa"/>
            <w:tcBorders>
              <w:bottom w:val="nil"/>
            </w:tcBorders>
          </w:tcPr>
          <w:p w14:paraId="5C1D9909" w14:textId="77777777" w:rsidR="00B62185" w:rsidRDefault="002E441C">
            <w:pPr>
              <w:tabs>
                <w:tab w:val="left" w:pos="1200"/>
              </w:tabs>
              <w:spacing w:before="120" w:after="120"/>
            </w:pPr>
            <w:r>
              <w:t>Office Contact:</w:t>
            </w:r>
          </w:p>
        </w:tc>
        <w:tc>
          <w:tcPr>
            <w:tcW w:w="6473" w:type="dxa"/>
            <w:tcBorders>
              <w:bottom w:val="nil"/>
            </w:tcBorders>
          </w:tcPr>
          <w:p w14:paraId="7684D5D1" w14:textId="77777777" w:rsidR="00B62185" w:rsidRDefault="002E441C">
            <w:pPr>
              <w:tabs>
                <w:tab w:val="left" w:pos="1200"/>
              </w:tabs>
              <w:spacing w:before="120" w:after="120"/>
            </w:pPr>
            <w:r>
              <w:t>24 hours Contact:</w:t>
            </w:r>
          </w:p>
        </w:tc>
      </w:tr>
      <w:tr w:rsidR="00B62185" w14:paraId="2BFF4FFA" w14:textId="77777777">
        <w:trPr>
          <w:cantSplit/>
        </w:trPr>
        <w:tc>
          <w:tcPr>
            <w:tcW w:w="3156" w:type="dxa"/>
            <w:tcBorders>
              <w:bottom w:val="nil"/>
            </w:tcBorders>
          </w:tcPr>
          <w:p w14:paraId="190C08ED" w14:textId="77777777" w:rsidR="00B62185" w:rsidRDefault="002E441C">
            <w:pPr>
              <w:tabs>
                <w:tab w:val="left" w:pos="1200"/>
              </w:tabs>
              <w:spacing w:before="120" w:after="120"/>
            </w:pPr>
            <w:r>
              <w:t>E-mail Address:</w:t>
            </w:r>
          </w:p>
        </w:tc>
        <w:tc>
          <w:tcPr>
            <w:tcW w:w="6473" w:type="dxa"/>
            <w:tcBorders>
              <w:bottom w:val="nil"/>
            </w:tcBorders>
          </w:tcPr>
          <w:p w14:paraId="7DBF391F" w14:textId="77777777" w:rsidR="00B62185" w:rsidRDefault="002E441C">
            <w:pPr>
              <w:tabs>
                <w:tab w:val="left" w:pos="1200"/>
              </w:tabs>
              <w:spacing w:before="120" w:after="120"/>
            </w:pPr>
            <w:r>
              <w:t>Fax Number:</w:t>
            </w:r>
          </w:p>
        </w:tc>
      </w:tr>
      <w:tr w:rsidR="00B62185" w14:paraId="6A66667C" w14:textId="77777777">
        <w:trPr>
          <w:cantSplit/>
        </w:trPr>
        <w:tc>
          <w:tcPr>
            <w:tcW w:w="9629" w:type="dxa"/>
            <w:gridSpan w:val="2"/>
            <w:shd w:val="clear" w:color="auto" w:fill="E6E6E6"/>
          </w:tcPr>
          <w:p w14:paraId="7CABEB14" w14:textId="77777777" w:rsidR="00B62185" w:rsidRDefault="002E441C">
            <w:pPr>
              <w:tabs>
                <w:tab w:val="left" w:pos="1200"/>
              </w:tabs>
              <w:spacing w:before="60" w:after="60"/>
              <w:jc w:val="center"/>
              <w:rPr>
                <w:b/>
              </w:rPr>
            </w:pPr>
            <w:r>
              <w:rPr>
                <w:b/>
              </w:rPr>
              <w:t>Incident Details</w:t>
            </w:r>
          </w:p>
        </w:tc>
      </w:tr>
      <w:tr w:rsidR="00B62185" w14:paraId="659E039B" w14:textId="77777777">
        <w:trPr>
          <w:cantSplit/>
        </w:trPr>
        <w:tc>
          <w:tcPr>
            <w:tcW w:w="3156" w:type="dxa"/>
            <w:tcBorders>
              <w:bottom w:val="nil"/>
            </w:tcBorders>
          </w:tcPr>
          <w:p w14:paraId="75768593" w14:textId="77777777" w:rsidR="00B62185" w:rsidRDefault="002E441C">
            <w:pPr>
              <w:tabs>
                <w:tab w:val="left" w:pos="1200"/>
              </w:tabs>
              <w:rPr>
                <w:sz w:val="20"/>
                <w:szCs w:val="20"/>
              </w:rPr>
            </w:pPr>
            <w:r>
              <w:t>Date/Time (Detected):</w:t>
            </w:r>
          </w:p>
          <w:p w14:paraId="5EEF5322" w14:textId="77777777" w:rsidR="00B62185" w:rsidRDefault="00B62185">
            <w:pPr>
              <w:tabs>
                <w:tab w:val="left" w:pos="1200"/>
              </w:tabs>
              <w:spacing w:before="120" w:after="120"/>
            </w:pPr>
          </w:p>
        </w:tc>
        <w:tc>
          <w:tcPr>
            <w:tcW w:w="6473" w:type="dxa"/>
            <w:tcBorders>
              <w:bottom w:val="nil"/>
            </w:tcBorders>
          </w:tcPr>
          <w:p w14:paraId="1E552D93" w14:textId="62115994" w:rsidR="00B62185" w:rsidRDefault="002E441C">
            <w:pPr>
              <w:tabs>
                <w:tab w:val="left" w:pos="1200"/>
              </w:tabs>
              <w:rPr>
                <w:sz w:val="20"/>
                <w:szCs w:val="20"/>
              </w:rPr>
            </w:pPr>
            <w:r>
              <w:t xml:space="preserve">Date/Time (Reported to BD </w:t>
            </w:r>
            <w:r w:rsidR="006D63E5">
              <w:rPr>
                <w:rFonts w:hint="eastAsia"/>
                <w:lang w:eastAsia="zh-TW"/>
              </w:rPr>
              <w:t>LSCP</w:t>
            </w:r>
            <w:r>
              <w:t xml:space="preserve"> Support):</w:t>
            </w:r>
          </w:p>
          <w:p w14:paraId="44C21B4C" w14:textId="77777777" w:rsidR="00B62185" w:rsidRDefault="00B62185">
            <w:pPr>
              <w:tabs>
                <w:tab w:val="left" w:pos="1200"/>
              </w:tabs>
              <w:spacing w:before="120" w:after="120"/>
            </w:pPr>
          </w:p>
        </w:tc>
      </w:tr>
      <w:tr w:rsidR="00B62185" w14:paraId="6D9959FE" w14:textId="77777777">
        <w:trPr>
          <w:cantSplit/>
        </w:trPr>
        <w:tc>
          <w:tcPr>
            <w:tcW w:w="9629" w:type="dxa"/>
            <w:gridSpan w:val="2"/>
            <w:tcBorders>
              <w:bottom w:val="single" w:sz="4" w:space="0" w:color="000000"/>
            </w:tcBorders>
          </w:tcPr>
          <w:p w14:paraId="79FD38B5" w14:textId="77777777" w:rsidR="00B62185" w:rsidRDefault="002E441C">
            <w:pPr>
              <w:tabs>
                <w:tab w:val="left" w:pos="1200"/>
              </w:tabs>
              <w:rPr>
                <w:sz w:val="20"/>
                <w:szCs w:val="20"/>
              </w:rPr>
            </w:pPr>
            <w:r>
              <w:t>Symptoms of Incidents:</w:t>
            </w:r>
          </w:p>
          <w:p w14:paraId="02756B13" w14:textId="77777777" w:rsidR="00B62185" w:rsidRDefault="00B62185">
            <w:pPr>
              <w:tabs>
                <w:tab w:val="left" w:pos="1200"/>
              </w:tabs>
            </w:pPr>
          </w:p>
        </w:tc>
      </w:tr>
      <w:tr w:rsidR="00B62185" w14:paraId="74A2A38E" w14:textId="77777777">
        <w:trPr>
          <w:cantSplit/>
        </w:trPr>
        <w:tc>
          <w:tcPr>
            <w:tcW w:w="9629" w:type="dxa"/>
            <w:gridSpan w:val="2"/>
            <w:tcBorders>
              <w:bottom w:val="single" w:sz="4" w:space="0" w:color="000000"/>
            </w:tcBorders>
          </w:tcPr>
          <w:p w14:paraId="2F1E57EB" w14:textId="77777777" w:rsidR="00B62185" w:rsidRDefault="002E441C">
            <w:pPr>
              <w:ind w:left="900" w:hanging="900"/>
            </w:pPr>
            <w:r>
              <w:t xml:space="preserve">Impacts:  </w:t>
            </w:r>
          </w:p>
          <w:p w14:paraId="3A1F997B" w14:textId="23B08A95" w:rsidR="00B62185" w:rsidRDefault="002E441C">
            <w:pPr>
              <w:tabs>
                <w:tab w:val="left" w:pos="1320"/>
              </w:tabs>
              <w:ind w:left="900"/>
            </w:pPr>
            <w:r>
              <w:rPr>
                <w:rFonts w:ascii="Noto Sans Symbols" w:eastAsia="Noto Sans Symbols" w:hAnsi="Noto Sans Symbols" w:cs="Noto Sans Symbols"/>
              </w:rPr>
              <w:t>❒</w:t>
            </w:r>
            <w:r>
              <w:t xml:space="preserve"> Defacement of web site</w:t>
            </w:r>
          </w:p>
          <w:p w14:paraId="694FC59E" w14:textId="46C14002" w:rsidR="00B62185" w:rsidRDefault="002E441C">
            <w:pPr>
              <w:tabs>
                <w:tab w:val="left" w:pos="1320"/>
              </w:tabs>
              <w:ind w:left="900"/>
            </w:pPr>
            <w:r>
              <w:rPr>
                <w:rFonts w:ascii="Noto Sans Symbols" w:eastAsia="Noto Sans Symbols" w:hAnsi="Noto Sans Symbols" w:cs="Noto Sans Symbols"/>
              </w:rPr>
              <w:t>❒</w:t>
            </w:r>
            <w:r>
              <w:t xml:space="preserve"> Service interruption (denial of service attack / mail bomb / system failure)</w:t>
            </w:r>
          </w:p>
          <w:p w14:paraId="345D389C" w14:textId="77777777" w:rsidR="00B62185" w:rsidRDefault="002E441C">
            <w:pPr>
              <w:tabs>
                <w:tab w:val="left" w:pos="1320"/>
              </w:tabs>
              <w:ind w:left="900"/>
            </w:pPr>
            <w:r>
              <w:rPr>
                <w:rFonts w:ascii="Noto Sans Symbols" w:eastAsia="Noto Sans Symbols" w:hAnsi="Noto Sans Symbols" w:cs="Noto Sans Symbols"/>
              </w:rPr>
              <w:t xml:space="preserve">❒ </w:t>
            </w:r>
            <w:r>
              <w:t>Massive virus attack</w:t>
            </w:r>
          </w:p>
          <w:p w14:paraId="775175F6" w14:textId="77777777" w:rsidR="00B62185" w:rsidRDefault="002E441C">
            <w:pPr>
              <w:tabs>
                <w:tab w:val="left" w:pos="1320"/>
              </w:tabs>
              <w:ind w:left="900"/>
            </w:pPr>
            <w:r>
              <w:rPr>
                <w:rFonts w:ascii="Noto Sans Symbols" w:eastAsia="Noto Sans Symbols" w:hAnsi="Noto Sans Symbols" w:cs="Noto Sans Symbols"/>
              </w:rPr>
              <w:t xml:space="preserve">❒ </w:t>
            </w:r>
            <w:r>
              <w:t>Lost/damage/unauthorized alternation of information</w:t>
            </w:r>
          </w:p>
          <w:p w14:paraId="0B274E8A" w14:textId="77777777" w:rsidR="00B62185" w:rsidRDefault="002E441C">
            <w:pPr>
              <w:tabs>
                <w:tab w:val="left" w:pos="1320"/>
              </w:tabs>
              <w:ind w:left="900"/>
            </w:pPr>
            <w:r>
              <w:rPr>
                <w:rFonts w:ascii="Noto Sans Symbols" w:eastAsia="Noto Sans Symbols" w:hAnsi="Noto Sans Symbols" w:cs="Noto Sans Symbols"/>
              </w:rPr>
              <w:t xml:space="preserve">❒ </w:t>
            </w:r>
            <w:r>
              <w:t>Compromise/leakage of sensitive information</w:t>
            </w:r>
          </w:p>
          <w:p w14:paraId="7DFCB475" w14:textId="77777777" w:rsidR="00B62185" w:rsidRDefault="002E441C">
            <w:pPr>
              <w:tabs>
                <w:tab w:val="left" w:pos="1320"/>
              </w:tabs>
              <w:ind w:left="900"/>
            </w:pPr>
            <w:r>
              <w:rPr>
                <w:rFonts w:ascii="Noto Sans Symbols" w:eastAsia="Noto Sans Symbols" w:hAnsi="Noto Sans Symbols" w:cs="Noto Sans Symbols"/>
              </w:rPr>
              <w:t xml:space="preserve">❒ </w:t>
            </w:r>
            <w:r>
              <w:t>Intrusion/unauthorized access</w:t>
            </w:r>
          </w:p>
          <w:p w14:paraId="62A3F2C6" w14:textId="77777777" w:rsidR="00B62185" w:rsidRDefault="002E441C">
            <w:pPr>
              <w:tabs>
                <w:tab w:val="left" w:pos="1320"/>
              </w:tabs>
              <w:ind w:left="900"/>
            </w:pPr>
            <w:r>
              <w:rPr>
                <w:rFonts w:ascii="Noto Sans Symbols" w:eastAsia="Noto Sans Symbols" w:hAnsi="Noto Sans Symbols" w:cs="Noto Sans Symbols"/>
              </w:rPr>
              <w:t xml:space="preserve">❒ </w:t>
            </w:r>
            <w:r>
              <w:t>Others, please specify: _______________________________</w:t>
            </w:r>
          </w:p>
          <w:p w14:paraId="46A582F3" w14:textId="77777777" w:rsidR="00B62185" w:rsidRDefault="00B62185"/>
          <w:p w14:paraId="569D8921" w14:textId="77777777" w:rsidR="00B62185" w:rsidRDefault="002E441C">
            <w:pPr>
              <w:pBdr>
                <w:top w:val="nil"/>
                <w:left w:val="nil"/>
                <w:bottom w:val="nil"/>
                <w:right w:val="nil"/>
                <w:between w:val="nil"/>
              </w:pBdr>
              <w:spacing w:after="240"/>
              <w:ind w:left="1080"/>
              <w:rPr>
                <w:color w:val="000000"/>
              </w:rPr>
            </w:pPr>
            <w:r>
              <w:rPr>
                <w:color w:val="000000"/>
              </w:rPr>
              <w:t>Please provide details on the impact and service interruption period, if any:</w:t>
            </w:r>
          </w:p>
        </w:tc>
      </w:tr>
      <w:tr w:rsidR="00B62185" w14:paraId="25C2026F" w14:textId="77777777">
        <w:trPr>
          <w:cantSplit/>
        </w:trPr>
        <w:tc>
          <w:tcPr>
            <w:tcW w:w="9629" w:type="dxa"/>
            <w:gridSpan w:val="2"/>
            <w:tcBorders>
              <w:top w:val="single" w:sz="4" w:space="0" w:color="000000"/>
              <w:bottom w:val="single" w:sz="4" w:space="0" w:color="000000"/>
            </w:tcBorders>
          </w:tcPr>
          <w:p w14:paraId="1E69865C" w14:textId="77777777" w:rsidR="00B62185" w:rsidRDefault="002E441C">
            <w:pPr>
              <w:rPr>
                <w:sz w:val="20"/>
                <w:szCs w:val="20"/>
              </w:rPr>
            </w:pPr>
            <w:r>
              <w:t>Actions Taken:</w:t>
            </w:r>
          </w:p>
          <w:p w14:paraId="51542FFE" w14:textId="77777777" w:rsidR="00B62185" w:rsidRDefault="00B62185"/>
        </w:tc>
      </w:tr>
      <w:tr w:rsidR="00B62185" w14:paraId="41465993" w14:textId="77777777">
        <w:trPr>
          <w:cantSplit/>
        </w:trPr>
        <w:tc>
          <w:tcPr>
            <w:tcW w:w="9629" w:type="dxa"/>
            <w:gridSpan w:val="2"/>
            <w:tcBorders>
              <w:top w:val="single" w:sz="4" w:space="0" w:color="000000"/>
              <w:bottom w:val="single" w:sz="4" w:space="0" w:color="000000"/>
            </w:tcBorders>
          </w:tcPr>
          <w:p w14:paraId="1EE42A07" w14:textId="77777777" w:rsidR="00B62185" w:rsidRDefault="002E441C">
            <w:r>
              <w:t>Current System Status:</w:t>
            </w:r>
          </w:p>
          <w:p w14:paraId="322D0FE2" w14:textId="77777777" w:rsidR="00B62185" w:rsidRDefault="00B62185">
            <w:pPr>
              <w:rPr>
                <w:sz w:val="20"/>
                <w:szCs w:val="20"/>
              </w:rPr>
            </w:pPr>
          </w:p>
          <w:p w14:paraId="05C71391" w14:textId="77777777" w:rsidR="00B62185" w:rsidRDefault="00B62185"/>
        </w:tc>
      </w:tr>
      <w:tr w:rsidR="00B62185" w14:paraId="54CED953" w14:textId="77777777">
        <w:trPr>
          <w:cantSplit/>
        </w:trPr>
        <w:tc>
          <w:tcPr>
            <w:tcW w:w="9629" w:type="dxa"/>
            <w:gridSpan w:val="2"/>
            <w:tcBorders>
              <w:top w:val="single" w:sz="4" w:space="0" w:color="000000"/>
              <w:bottom w:val="single" w:sz="4" w:space="0" w:color="000000"/>
            </w:tcBorders>
          </w:tcPr>
          <w:p w14:paraId="42E72336" w14:textId="77777777" w:rsidR="00B62185" w:rsidRDefault="002E441C">
            <w:pPr>
              <w:rPr>
                <w:sz w:val="20"/>
                <w:szCs w:val="20"/>
              </w:rPr>
            </w:pPr>
            <w:r>
              <w:t>Other Information:</w:t>
            </w:r>
          </w:p>
          <w:p w14:paraId="383E9B0B" w14:textId="77777777" w:rsidR="00B62185" w:rsidRDefault="00B62185">
            <w:pPr>
              <w:spacing w:before="120" w:after="120"/>
            </w:pPr>
          </w:p>
        </w:tc>
      </w:tr>
    </w:tbl>
    <w:p w14:paraId="1E742750" w14:textId="77777777" w:rsidR="00B62185" w:rsidRDefault="00B62185">
      <w:pPr>
        <w:rPr>
          <w:b/>
          <w:sz w:val="28"/>
          <w:szCs w:val="28"/>
        </w:rPr>
      </w:pPr>
    </w:p>
    <w:p w14:paraId="6914D997" w14:textId="77777777" w:rsidR="00B62185" w:rsidRDefault="002E441C">
      <w:pPr>
        <w:pStyle w:val="Heading2"/>
        <w:tabs>
          <w:tab w:val="left" w:pos="1985"/>
        </w:tabs>
        <w:ind w:left="1985" w:hanging="1985"/>
      </w:pPr>
      <w:bookmarkStart w:id="38" w:name="_heading=h.28h4qwu" w:colFirst="0" w:colLast="0"/>
      <w:bookmarkEnd w:id="38"/>
      <w:r>
        <w:br w:type="page"/>
      </w:r>
      <w:r>
        <w:lastRenderedPageBreak/>
        <w:t xml:space="preserve">APPENDIX B - </w:t>
      </w:r>
      <w:r>
        <w:tab/>
        <w:t xml:space="preserve">POST-INCIDENT REPORT </w:t>
      </w:r>
    </w:p>
    <w:p w14:paraId="5FEC522A" w14:textId="77777777" w:rsidR="00B62185" w:rsidRDefault="002E441C">
      <w:pPr>
        <w:jc w:val="right"/>
      </w:pPr>
      <w:r>
        <w:t>Incident Ref. No.: ________</w:t>
      </w:r>
    </w:p>
    <w:p w14:paraId="08190D12" w14:textId="77777777" w:rsidR="00B62185" w:rsidRDefault="002E441C">
      <w:pPr>
        <w:pBdr>
          <w:top w:val="nil"/>
          <w:left w:val="nil"/>
          <w:bottom w:val="nil"/>
          <w:right w:val="nil"/>
          <w:between w:val="nil"/>
        </w:pBdr>
        <w:rPr>
          <w:b/>
          <w:color w:val="000000"/>
        </w:rPr>
      </w:pPr>
      <w:r>
        <w:rPr>
          <w:b/>
          <w:color w:val="000000"/>
        </w:rPr>
        <w:t>Post-Incident Report</w:t>
      </w:r>
    </w:p>
    <w:p w14:paraId="44173006" w14:textId="77777777" w:rsidR="00B62185" w:rsidRDefault="00B62185"/>
    <w:tbl>
      <w:tblPr>
        <w:tblStyle w:val="ae"/>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0"/>
        <w:gridCol w:w="4198"/>
        <w:gridCol w:w="2195"/>
        <w:gridCol w:w="364"/>
        <w:gridCol w:w="2372"/>
        <w:gridCol w:w="250"/>
      </w:tblGrid>
      <w:tr w:rsidR="00B62185" w14:paraId="27CE35BA" w14:textId="77777777">
        <w:trPr>
          <w:cantSplit/>
        </w:trPr>
        <w:tc>
          <w:tcPr>
            <w:tcW w:w="4476" w:type="dxa"/>
            <w:gridSpan w:val="2"/>
            <w:tcBorders>
              <w:bottom w:val="nil"/>
              <w:right w:val="nil"/>
            </w:tcBorders>
          </w:tcPr>
          <w:p w14:paraId="489A30C5" w14:textId="77777777" w:rsidR="00B62185" w:rsidRDefault="002E441C">
            <w:pPr>
              <w:tabs>
                <w:tab w:val="left" w:pos="1980"/>
              </w:tabs>
              <w:rPr>
                <w:b/>
                <w:sz w:val="20"/>
                <w:szCs w:val="20"/>
              </w:rPr>
            </w:pPr>
            <w:r>
              <w:rPr>
                <w:b/>
                <w:sz w:val="20"/>
                <w:szCs w:val="20"/>
              </w:rPr>
              <w:t>Department</w:t>
            </w:r>
            <w:r>
              <w:rPr>
                <w:b/>
                <w:sz w:val="20"/>
                <w:szCs w:val="20"/>
              </w:rPr>
              <w:tab/>
              <w:t>:</w:t>
            </w:r>
          </w:p>
        </w:tc>
        <w:tc>
          <w:tcPr>
            <w:tcW w:w="5024" w:type="dxa"/>
            <w:gridSpan w:val="3"/>
            <w:tcBorders>
              <w:left w:val="nil"/>
              <w:bottom w:val="single" w:sz="4" w:space="0" w:color="000000"/>
              <w:right w:val="nil"/>
            </w:tcBorders>
          </w:tcPr>
          <w:p w14:paraId="5E4DC032" w14:textId="77777777" w:rsidR="00B62185" w:rsidRDefault="00B62185">
            <w:pPr>
              <w:ind w:right="-36"/>
              <w:rPr>
                <w:sz w:val="20"/>
                <w:szCs w:val="20"/>
              </w:rPr>
            </w:pPr>
          </w:p>
        </w:tc>
        <w:tc>
          <w:tcPr>
            <w:tcW w:w="129" w:type="dxa"/>
            <w:tcBorders>
              <w:left w:val="nil"/>
              <w:bottom w:val="nil"/>
            </w:tcBorders>
          </w:tcPr>
          <w:p w14:paraId="67D314B4" w14:textId="77777777" w:rsidR="00B62185" w:rsidRDefault="00B62185">
            <w:pPr>
              <w:rPr>
                <w:sz w:val="20"/>
                <w:szCs w:val="20"/>
              </w:rPr>
            </w:pPr>
          </w:p>
        </w:tc>
      </w:tr>
      <w:tr w:rsidR="00B62185" w14:paraId="0BC2B2B4" w14:textId="77777777">
        <w:trPr>
          <w:cantSplit/>
        </w:trPr>
        <w:tc>
          <w:tcPr>
            <w:tcW w:w="9629" w:type="dxa"/>
            <w:gridSpan w:val="6"/>
            <w:tcBorders>
              <w:top w:val="nil"/>
              <w:bottom w:val="nil"/>
            </w:tcBorders>
          </w:tcPr>
          <w:p w14:paraId="2CEFEF79" w14:textId="77777777" w:rsidR="00B62185" w:rsidRDefault="00B62185">
            <w:pPr>
              <w:rPr>
                <w:sz w:val="20"/>
                <w:szCs w:val="20"/>
              </w:rPr>
            </w:pPr>
          </w:p>
        </w:tc>
      </w:tr>
      <w:tr w:rsidR="00B62185" w14:paraId="21846A0D" w14:textId="77777777">
        <w:trPr>
          <w:cantSplit/>
          <w:trHeight w:val="275"/>
        </w:trPr>
        <w:tc>
          <w:tcPr>
            <w:tcW w:w="9629" w:type="dxa"/>
            <w:gridSpan w:val="6"/>
            <w:tcBorders>
              <w:top w:val="single" w:sz="4" w:space="0" w:color="000000"/>
              <w:left w:val="single" w:sz="4" w:space="0" w:color="000000"/>
              <w:bottom w:val="single" w:sz="4" w:space="0" w:color="000000"/>
              <w:right w:val="single" w:sz="4" w:space="0" w:color="000000"/>
            </w:tcBorders>
            <w:shd w:val="clear" w:color="auto" w:fill="C0C0C0"/>
          </w:tcPr>
          <w:p w14:paraId="474E4A47" w14:textId="77777777" w:rsidR="00B62185" w:rsidRDefault="002E441C">
            <w:pPr>
              <w:ind w:hanging="964"/>
              <w:jc w:val="center"/>
              <w:rPr>
                <w:b/>
              </w:rPr>
            </w:pPr>
            <w:r>
              <w:rPr>
                <w:b/>
              </w:rPr>
              <w:t>Reporting Officer Details</w:t>
            </w:r>
          </w:p>
        </w:tc>
      </w:tr>
      <w:tr w:rsidR="00B62185" w14:paraId="4E75803F" w14:textId="77777777">
        <w:trPr>
          <w:cantSplit/>
          <w:trHeight w:val="275"/>
        </w:trPr>
        <w:tc>
          <w:tcPr>
            <w:tcW w:w="4476" w:type="dxa"/>
            <w:gridSpan w:val="2"/>
            <w:tcBorders>
              <w:top w:val="single" w:sz="4" w:space="0" w:color="000000"/>
              <w:left w:val="single" w:sz="4" w:space="0" w:color="000000"/>
              <w:bottom w:val="nil"/>
              <w:right w:val="nil"/>
            </w:tcBorders>
          </w:tcPr>
          <w:p w14:paraId="6FE5298B" w14:textId="77777777" w:rsidR="00B62185" w:rsidRDefault="002E441C">
            <w:pPr>
              <w:tabs>
                <w:tab w:val="left" w:pos="1980"/>
              </w:tabs>
              <w:rPr>
                <w:b/>
                <w:sz w:val="20"/>
                <w:szCs w:val="20"/>
              </w:rPr>
            </w:pPr>
            <w:r>
              <w:rPr>
                <w:b/>
                <w:sz w:val="20"/>
                <w:szCs w:val="20"/>
              </w:rPr>
              <w:t>Report Date</w:t>
            </w:r>
            <w:r>
              <w:rPr>
                <w:b/>
                <w:sz w:val="20"/>
                <w:szCs w:val="20"/>
              </w:rPr>
              <w:tab/>
              <w:t>:</w:t>
            </w:r>
          </w:p>
        </w:tc>
        <w:tc>
          <w:tcPr>
            <w:tcW w:w="5024" w:type="dxa"/>
            <w:gridSpan w:val="3"/>
            <w:tcBorders>
              <w:top w:val="nil"/>
              <w:left w:val="nil"/>
              <w:bottom w:val="single" w:sz="4" w:space="0" w:color="000000"/>
              <w:right w:val="nil"/>
            </w:tcBorders>
          </w:tcPr>
          <w:p w14:paraId="4577BBDF" w14:textId="77777777" w:rsidR="00B62185" w:rsidRDefault="00B62185">
            <w:pPr>
              <w:pBdr>
                <w:top w:val="nil"/>
                <w:left w:val="nil"/>
                <w:bottom w:val="nil"/>
                <w:right w:val="nil"/>
                <w:between w:val="nil"/>
              </w:pBdr>
              <w:ind w:left="240"/>
              <w:rPr>
                <w:color w:val="000000"/>
                <w:sz w:val="20"/>
                <w:szCs w:val="20"/>
              </w:rPr>
            </w:pPr>
          </w:p>
        </w:tc>
        <w:tc>
          <w:tcPr>
            <w:tcW w:w="129" w:type="dxa"/>
            <w:tcBorders>
              <w:top w:val="single" w:sz="4" w:space="0" w:color="000000"/>
              <w:left w:val="nil"/>
              <w:bottom w:val="nil"/>
              <w:right w:val="single" w:sz="4" w:space="0" w:color="000000"/>
            </w:tcBorders>
          </w:tcPr>
          <w:p w14:paraId="1D6F35F3" w14:textId="77777777" w:rsidR="00B62185" w:rsidRDefault="00B62185">
            <w:pPr>
              <w:rPr>
                <w:sz w:val="20"/>
                <w:szCs w:val="20"/>
              </w:rPr>
            </w:pPr>
          </w:p>
        </w:tc>
      </w:tr>
      <w:tr w:rsidR="00B62185" w14:paraId="1AE2548A" w14:textId="77777777">
        <w:trPr>
          <w:cantSplit/>
          <w:trHeight w:val="275"/>
        </w:trPr>
        <w:tc>
          <w:tcPr>
            <w:tcW w:w="9629" w:type="dxa"/>
            <w:gridSpan w:val="6"/>
            <w:tcBorders>
              <w:top w:val="nil"/>
              <w:left w:val="single" w:sz="4" w:space="0" w:color="000000"/>
              <w:bottom w:val="single" w:sz="4" w:space="0" w:color="000000"/>
              <w:right w:val="single" w:sz="4" w:space="0" w:color="000000"/>
            </w:tcBorders>
          </w:tcPr>
          <w:p w14:paraId="0CC5C9FB" w14:textId="77777777" w:rsidR="00B62185" w:rsidRDefault="00B62185">
            <w:pPr>
              <w:rPr>
                <w:b/>
                <w:sz w:val="20"/>
                <w:szCs w:val="20"/>
              </w:rPr>
            </w:pPr>
          </w:p>
        </w:tc>
      </w:tr>
      <w:tr w:rsidR="00B62185" w14:paraId="04573D03" w14:textId="77777777">
        <w:trPr>
          <w:cantSplit/>
          <w:trHeight w:val="275"/>
        </w:trPr>
        <w:tc>
          <w:tcPr>
            <w:tcW w:w="9629" w:type="dxa"/>
            <w:gridSpan w:val="6"/>
            <w:tcBorders>
              <w:top w:val="single" w:sz="4" w:space="0" w:color="000000"/>
              <w:left w:val="single" w:sz="4" w:space="0" w:color="000000"/>
              <w:bottom w:val="nil"/>
              <w:right w:val="single" w:sz="4" w:space="0" w:color="000000"/>
            </w:tcBorders>
          </w:tcPr>
          <w:p w14:paraId="77D1E801" w14:textId="77777777" w:rsidR="00B62185" w:rsidRDefault="002E441C">
            <w:pPr>
              <w:rPr>
                <w:b/>
                <w:sz w:val="20"/>
                <w:szCs w:val="20"/>
              </w:rPr>
            </w:pPr>
            <w:r>
              <w:rPr>
                <w:b/>
                <w:sz w:val="20"/>
                <w:szCs w:val="20"/>
              </w:rPr>
              <w:t>Reported By</w:t>
            </w:r>
          </w:p>
          <w:p w14:paraId="4ABE5F34" w14:textId="77777777" w:rsidR="00B62185" w:rsidRDefault="00B62185">
            <w:pPr>
              <w:rPr>
                <w:b/>
                <w:sz w:val="20"/>
                <w:szCs w:val="20"/>
              </w:rPr>
            </w:pPr>
          </w:p>
        </w:tc>
      </w:tr>
      <w:tr w:rsidR="00B62185" w14:paraId="30C54A8E" w14:textId="77777777">
        <w:trPr>
          <w:cantSplit/>
          <w:trHeight w:val="275"/>
        </w:trPr>
        <w:tc>
          <w:tcPr>
            <w:tcW w:w="191" w:type="dxa"/>
            <w:tcBorders>
              <w:top w:val="nil"/>
              <w:left w:val="single" w:sz="4" w:space="0" w:color="000000"/>
              <w:bottom w:val="nil"/>
              <w:right w:val="nil"/>
            </w:tcBorders>
          </w:tcPr>
          <w:p w14:paraId="21CC5DE1" w14:textId="77777777" w:rsidR="00B62185" w:rsidRDefault="00B62185">
            <w:pPr>
              <w:rPr>
                <w:sz w:val="20"/>
                <w:szCs w:val="20"/>
              </w:rPr>
            </w:pPr>
          </w:p>
        </w:tc>
        <w:tc>
          <w:tcPr>
            <w:tcW w:w="4285" w:type="dxa"/>
            <w:tcBorders>
              <w:top w:val="nil"/>
              <w:left w:val="nil"/>
              <w:bottom w:val="nil"/>
              <w:right w:val="nil"/>
            </w:tcBorders>
          </w:tcPr>
          <w:p w14:paraId="383A46A6" w14:textId="77777777" w:rsidR="00B62185" w:rsidRDefault="002E441C">
            <w:pPr>
              <w:tabs>
                <w:tab w:val="left" w:pos="1332"/>
              </w:tabs>
              <w:ind w:hanging="4"/>
              <w:rPr>
                <w:b/>
                <w:i/>
                <w:sz w:val="20"/>
                <w:szCs w:val="20"/>
              </w:rPr>
            </w:pPr>
            <w:r>
              <w:rPr>
                <w:b/>
                <w:i/>
                <w:sz w:val="20"/>
                <w:szCs w:val="20"/>
              </w:rPr>
              <w:t>Name</w:t>
            </w:r>
            <w:r>
              <w:rPr>
                <w:b/>
                <w:i/>
                <w:sz w:val="20"/>
                <w:szCs w:val="20"/>
              </w:rPr>
              <w:tab/>
              <w:t>:</w:t>
            </w:r>
          </w:p>
        </w:tc>
        <w:tc>
          <w:tcPr>
            <w:tcW w:w="5024" w:type="dxa"/>
            <w:gridSpan w:val="3"/>
            <w:tcBorders>
              <w:top w:val="nil"/>
              <w:left w:val="nil"/>
              <w:right w:val="nil"/>
            </w:tcBorders>
          </w:tcPr>
          <w:p w14:paraId="2EB513D7" w14:textId="77777777" w:rsidR="00B62185" w:rsidRDefault="00B62185">
            <w:pPr>
              <w:pBdr>
                <w:top w:val="nil"/>
                <w:left w:val="nil"/>
                <w:bottom w:val="nil"/>
                <w:right w:val="nil"/>
                <w:between w:val="nil"/>
              </w:pBdr>
              <w:ind w:left="240"/>
              <w:rPr>
                <w:color w:val="000000"/>
                <w:sz w:val="20"/>
                <w:szCs w:val="20"/>
              </w:rPr>
            </w:pPr>
          </w:p>
        </w:tc>
        <w:tc>
          <w:tcPr>
            <w:tcW w:w="129" w:type="dxa"/>
            <w:tcBorders>
              <w:top w:val="nil"/>
              <w:left w:val="nil"/>
              <w:bottom w:val="nil"/>
              <w:right w:val="single" w:sz="4" w:space="0" w:color="000000"/>
            </w:tcBorders>
          </w:tcPr>
          <w:p w14:paraId="73C6E828" w14:textId="77777777" w:rsidR="00B62185" w:rsidRDefault="00B62185">
            <w:pPr>
              <w:rPr>
                <w:sz w:val="20"/>
                <w:szCs w:val="20"/>
              </w:rPr>
            </w:pPr>
          </w:p>
        </w:tc>
      </w:tr>
      <w:tr w:rsidR="00B62185" w14:paraId="2D598405" w14:textId="77777777">
        <w:trPr>
          <w:cantSplit/>
          <w:trHeight w:val="275"/>
        </w:trPr>
        <w:tc>
          <w:tcPr>
            <w:tcW w:w="191" w:type="dxa"/>
            <w:tcBorders>
              <w:top w:val="nil"/>
              <w:left w:val="single" w:sz="4" w:space="0" w:color="000000"/>
              <w:bottom w:val="nil"/>
              <w:right w:val="nil"/>
            </w:tcBorders>
          </w:tcPr>
          <w:p w14:paraId="1BCA0587" w14:textId="77777777" w:rsidR="00B62185" w:rsidRDefault="00B62185">
            <w:pPr>
              <w:rPr>
                <w:sz w:val="20"/>
                <w:szCs w:val="20"/>
              </w:rPr>
            </w:pPr>
          </w:p>
        </w:tc>
        <w:tc>
          <w:tcPr>
            <w:tcW w:w="4285" w:type="dxa"/>
            <w:tcBorders>
              <w:top w:val="nil"/>
              <w:left w:val="nil"/>
              <w:bottom w:val="nil"/>
              <w:right w:val="nil"/>
            </w:tcBorders>
          </w:tcPr>
          <w:p w14:paraId="3042BAA6" w14:textId="77777777" w:rsidR="00B62185" w:rsidRDefault="002E441C">
            <w:pPr>
              <w:tabs>
                <w:tab w:val="left" w:pos="1332"/>
              </w:tabs>
              <w:rPr>
                <w:b/>
                <w:i/>
                <w:sz w:val="20"/>
                <w:szCs w:val="20"/>
              </w:rPr>
            </w:pPr>
            <w:r>
              <w:rPr>
                <w:b/>
                <w:i/>
                <w:sz w:val="20"/>
                <w:szCs w:val="20"/>
              </w:rPr>
              <w:t>Designation</w:t>
            </w:r>
            <w:r>
              <w:rPr>
                <w:b/>
                <w:i/>
                <w:sz w:val="20"/>
                <w:szCs w:val="20"/>
              </w:rPr>
              <w:tab/>
              <w:t>:</w:t>
            </w:r>
          </w:p>
        </w:tc>
        <w:tc>
          <w:tcPr>
            <w:tcW w:w="5024" w:type="dxa"/>
            <w:gridSpan w:val="3"/>
            <w:tcBorders>
              <w:left w:val="nil"/>
              <w:right w:val="nil"/>
            </w:tcBorders>
          </w:tcPr>
          <w:p w14:paraId="0AFF4B66" w14:textId="77777777" w:rsidR="00B62185" w:rsidRDefault="00B62185">
            <w:pPr>
              <w:rPr>
                <w:sz w:val="20"/>
                <w:szCs w:val="20"/>
              </w:rPr>
            </w:pPr>
          </w:p>
        </w:tc>
        <w:tc>
          <w:tcPr>
            <w:tcW w:w="129" w:type="dxa"/>
            <w:tcBorders>
              <w:top w:val="nil"/>
              <w:left w:val="nil"/>
              <w:bottom w:val="nil"/>
              <w:right w:val="single" w:sz="4" w:space="0" w:color="000000"/>
            </w:tcBorders>
          </w:tcPr>
          <w:p w14:paraId="7EFC3A67" w14:textId="77777777" w:rsidR="00B62185" w:rsidRDefault="00B62185">
            <w:pPr>
              <w:rPr>
                <w:sz w:val="20"/>
                <w:szCs w:val="20"/>
              </w:rPr>
            </w:pPr>
          </w:p>
        </w:tc>
      </w:tr>
      <w:tr w:rsidR="00B62185" w14:paraId="20E4ED95" w14:textId="77777777">
        <w:trPr>
          <w:cantSplit/>
          <w:trHeight w:val="275"/>
        </w:trPr>
        <w:tc>
          <w:tcPr>
            <w:tcW w:w="191" w:type="dxa"/>
            <w:tcBorders>
              <w:top w:val="nil"/>
              <w:left w:val="single" w:sz="4" w:space="0" w:color="000000"/>
              <w:bottom w:val="nil"/>
              <w:right w:val="nil"/>
            </w:tcBorders>
          </w:tcPr>
          <w:p w14:paraId="5E2A7E5E" w14:textId="77777777" w:rsidR="00B62185" w:rsidRDefault="00B62185">
            <w:pPr>
              <w:rPr>
                <w:sz w:val="20"/>
                <w:szCs w:val="20"/>
              </w:rPr>
            </w:pPr>
          </w:p>
        </w:tc>
        <w:tc>
          <w:tcPr>
            <w:tcW w:w="4285" w:type="dxa"/>
            <w:tcBorders>
              <w:top w:val="nil"/>
              <w:left w:val="nil"/>
              <w:bottom w:val="nil"/>
              <w:right w:val="nil"/>
            </w:tcBorders>
          </w:tcPr>
          <w:p w14:paraId="1F3ED217" w14:textId="77777777" w:rsidR="00B62185" w:rsidRDefault="002E441C">
            <w:pPr>
              <w:tabs>
                <w:tab w:val="left" w:pos="1332"/>
              </w:tabs>
              <w:ind w:firstLine="10"/>
              <w:rPr>
                <w:b/>
                <w:i/>
                <w:sz w:val="20"/>
                <w:szCs w:val="20"/>
              </w:rPr>
            </w:pPr>
            <w:r>
              <w:rPr>
                <w:b/>
                <w:i/>
                <w:sz w:val="20"/>
                <w:szCs w:val="20"/>
              </w:rPr>
              <w:t>Phone No.</w:t>
            </w:r>
            <w:r>
              <w:rPr>
                <w:b/>
                <w:i/>
                <w:sz w:val="20"/>
                <w:szCs w:val="20"/>
              </w:rPr>
              <w:tab/>
              <w:t>:</w:t>
            </w:r>
          </w:p>
        </w:tc>
        <w:tc>
          <w:tcPr>
            <w:tcW w:w="5024" w:type="dxa"/>
            <w:gridSpan w:val="3"/>
            <w:tcBorders>
              <w:left w:val="nil"/>
              <w:bottom w:val="single" w:sz="4" w:space="0" w:color="000000"/>
              <w:right w:val="nil"/>
            </w:tcBorders>
          </w:tcPr>
          <w:p w14:paraId="480E6C16" w14:textId="77777777" w:rsidR="00B62185" w:rsidRDefault="00B62185">
            <w:pPr>
              <w:rPr>
                <w:sz w:val="20"/>
                <w:szCs w:val="20"/>
              </w:rPr>
            </w:pPr>
          </w:p>
        </w:tc>
        <w:tc>
          <w:tcPr>
            <w:tcW w:w="129" w:type="dxa"/>
            <w:tcBorders>
              <w:top w:val="nil"/>
              <w:left w:val="nil"/>
              <w:bottom w:val="nil"/>
              <w:right w:val="single" w:sz="4" w:space="0" w:color="000000"/>
            </w:tcBorders>
          </w:tcPr>
          <w:p w14:paraId="6C555684" w14:textId="77777777" w:rsidR="00B62185" w:rsidRDefault="00B62185">
            <w:pPr>
              <w:rPr>
                <w:sz w:val="20"/>
                <w:szCs w:val="20"/>
              </w:rPr>
            </w:pPr>
          </w:p>
        </w:tc>
      </w:tr>
      <w:tr w:rsidR="00B62185" w14:paraId="1CB32618" w14:textId="77777777">
        <w:trPr>
          <w:cantSplit/>
          <w:trHeight w:val="275"/>
        </w:trPr>
        <w:tc>
          <w:tcPr>
            <w:tcW w:w="191" w:type="dxa"/>
            <w:tcBorders>
              <w:top w:val="nil"/>
              <w:left w:val="single" w:sz="4" w:space="0" w:color="000000"/>
              <w:bottom w:val="nil"/>
              <w:right w:val="nil"/>
            </w:tcBorders>
          </w:tcPr>
          <w:p w14:paraId="097B28B3" w14:textId="77777777" w:rsidR="00B62185" w:rsidRDefault="00B62185">
            <w:pPr>
              <w:rPr>
                <w:sz w:val="20"/>
                <w:szCs w:val="20"/>
              </w:rPr>
            </w:pPr>
          </w:p>
        </w:tc>
        <w:tc>
          <w:tcPr>
            <w:tcW w:w="4285" w:type="dxa"/>
            <w:tcBorders>
              <w:top w:val="nil"/>
              <w:left w:val="nil"/>
              <w:bottom w:val="nil"/>
              <w:right w:val="nil"/>
            </w:tcBorders>
          </w:tcPr>
          <w:p w14:paraId="54D51E03" w14:textId="77777777" w:rsidR="00B62185" w:rsidRDefault="002E441C">
            <w:pPr>
              <w:tabs>
                <w:tab w:val="left" w:pos="1332"/>
              </w:tabs>
              <w:ind w:hanging="4"/>
              <w:rPr>
                <w:b/>
                <w:i/>
                <w:sz w:val="20"/>
                <w:szCs w:val="20"/>
              </w:rPr>
            </w:pPr>
            <w:r>
              <w:rPr>
                <w:b/>
                <w:i/>
                <w:sz w:val="20"/>
                <w:szCs w:val="20"/>
              </w:rPr>
              <w:t>E-mail Addr.</w:t>
            </w:r>
            <w:r>
              <w:rPr>
                <w:b/>
                <w:i/>
                <w:sz w:val="20"/>
                <w:szCs w:val="20"/>
              </w:rPr>
              <w:tab/>
              <w:t>:</w:t>
            </w:r>
          </w:p>
        </w:tc>
        <w:tc>
          <w:tcPr>
            <w:tcW w:w="5024" w:type="dxa"/>
            <w:gridSpan w:val="3"/>
            <w:tcBorders>
              <w:left w:val="nil"/>
              <w:bottom w:val="single" w:sz="4" w:space="0" w:color="000000"/>
              <w:right w:val="nil"/>
            </w:tcBorders>
          </w:tcPr>
          <w:p w14:paraId="0EED41C5" w14:textId="77777777" w:rsidR="00B62185" w:rsidRDefault="00B62185">
            <w:pPr>
              <w:rPr>
                <w:sz w:val="20"/>
                <w:szCs w:val="20"/>
              </w:rPr>
            </w:pPr>
          </w:p>
        </w:tc>
        <w:tc>
          <w:tcPr>
            <w:tcW w:w="129" w:type="dxa"/>
            <w:tcBorders>
              <w:top w:val="nil"/>
              <w:left w:val="nil"/>
              <w:bottom w:val="nil"/>
              <w:right w:val="single" w:sz="4" w:space="0" w:color="000000"/>
            </w:tcBorders>
          </w:tcPr>
          <w:p w14:paraId="3F00CC87" w14:textId="77777777" w:rsidR="00B62185" w:rsidRDefault="00B62185">
            <w:pPr>
              <w:rPr>
                <w:sz w:val="20"/>
                <w:szCs w:val="20"/>
              </w:rPr>
            </w:pPr>
          </w:p>
        </w:tc>
      </w:tr>
      <w:tr w:rsidR="00B62185" w14:paraId="049F3811" w14:textId="77777777">
        <w:trPr>
          <w:cantSplit/>
          <w:trHeight w:val="275"/>
        </w:trPr>
        <w:tc>
          <w:tcPr>
            <w:tcW w:w="9629" w:type="dxa"/>
            <w:gridSpan w:val="6"/>
            <w:tcBorders>
              <w:top w:val="nil"/>
              <w:left w:val="single" w:sz="4" w:space="0" w:color="000000"/>
              <w:bottom w:val="single" w:sz="4" w:space="0" w:color="000000"/>
              <w:right w:val="single" w:sz="4" w:space="0" w:color="000000"/>
            </w:tcBorders>
          </w:tcPr>
          <w:p w14:paraId="1FC93266" w14:textId="77777777" w:rsidR="00B62185" w:rsidRDefault="00B62185">
            <w:pPr>
              <w:rPr>
                <w:sz w:val="20"/>
                <w:szCs w:val="20"/>
              </w:rPr>
            </w:pPr>
          </w:p>
        </w:tc>
      </w:tr>
      <w:tr w:rsidR="00B62185" w14:paraId="2A110012" w14:textId="77777777">
        <w:trPr>
          <w:cantSplit/>
          <w:trHeight w:val="275"/>
        </w:trPr>
        <w:tc>
          <w:tcPr>
            <w:tcW w:w="9629" w:type="dxa"/>
            <w:gridSpan w:val="6"/>
            <w:tcBorders>
              <w:top w:val="single" w:sz="4" w:space="0" w:color="000000"/>
              <w:left w:val="single" w:sz="4" w:space="0" w:color="000000"/>
              <w:bottom w:val="single" w:sz="4" w:space="0" w:color="000000"/>
              <w:right w:val="single" w:sz="4" w:space="0" w:color="000000"/>
            </w:tcBorders>
            <w:shd w:val="clear" w:color="auto" w:fill="C0C0C0"/>
          </w:tcPr>
          <w:p w14:paraId="6B36A2D0" w14:textId="77777777" w:rsidR="00B62185" w:rsidRDefault="002E441C">
            <w:pPr>
              <w:ind w:hanging="964"/>
              <w:jc w:val="center"/>
            </w:pPr>
            <w:r>
              <w:rPr>
                <w:b/>
              </w:rPr>
              <w:t>Incident Details</w:t>
            </w:r>
          </w:p>
        </w:tc>
      </w:tr>
      <w:tr w:rsidR="00B62185" w14:paraId="57983FDF" w14:textId="77777777">
        <w:trPr>
          <w:cantSplit/>
          <w:trHeight w:val="275"/>
        </w:trPr>
        <w:tc>
          <w:tcPr>
            <w:tcW w:w="4476" w:type="dxa"/>
            <w:gridSpan w:val="2"/>
            <w:tcBorders>
              <w:top w:val="single" w:sz="4" w:space="0" w:color="000000"/>
              <w:left w:val="single" w:sz="4" w:space="0" w:color="000000"/>
              <w:bottom w:val="nil"/>
              <w:right w:val="nil"/>
            </w:tcBorders>
          </w:tcPr>
          <w:p w14:paraId="693C8BC7" w14:textId="77777777" w:rsidR="00B62185" w:rsidRDefault="002E441C">
            <w:pPr>
              <w:tabs>
                <w:tab w:val="left" w:pos="1980"/>
              </w:tabs>
              <w:rPr>
                <w:b/>
                <w:sz w:val="20"/>
                <w:szCs w:val="20"/>
              </w:rPr>
            </w:pPr>
            <w:r>
              <w:rPr>
                <w:b/>
                <w:sz w:val="20"/>
                <w:szCs w:val="20"/>
              </w:rPr>
              <w:t>Incident Date</w:t>
            </w:r>
            <w:r>
              <w:rPr>
                <w:b/>
                <w:sz w:val="20"/>
                <w:szCs w:val="20"/>
              </w:rPr>
              <w:tab/>
              <w:t xml:space="preserve">: </w:t>
            </w:r>
          </w:p>
        </w:tc>
        <w:tc>
          <w:tcPr>
            <w:tcW w:w="5024" w:type="dxa"/>
            <w:gridSpan w:val="3"/>
            <w:tcBorders>
              <w:top w:val="nil"/>
              <w:left w:val="nil"/>
              <w:bottom w:val="single" w:sz="4" w:space="0" w:color="000000"/>
              <w:right w:val="nil"/>
            </w:tcBorders>
          </w:tcPr>
          <w:p w14:paraId="52CB37F2" w14:textId="77777777" w:rsidR="00B62185" w:rsidRDefault="00B62185">
            <w:pPr>
              <w:ind w:hanging="964"/>
              <w:rPr>
                <w:sz w:val="20"/>
                <w:szCs w:val="20"/>
              </w:rPr>
            </w:pPr>
          </w:p>
        </w:tc>
        <w:tc>
          <w:tcPr>
            <w:tcW w:w="129" w:type="dxa"/>
            <w:tcBorders>
              <w:top w:val="single" w:sz="4" w:space="0" w:color="000000"/>
              <w:left w:val="nil"/>
              <w:bottom w:val="nil"/>
              <w:right w:val="single" w:sz="4" w:space="0" w:color="000000"/>
            </w:tcBorders>
          </w:tcPr>
          <w:p w14:paraId="592E12E8" w14:textId="77777777" w:rsidR="00B62185" w:rsidRDefault="00B62185">
            <w:pPr>
              <w:rPr>
                <w:sz w:val="20"/>
                <w:szCs w:val="20"/>
              </w:rPr>
            </w:pPr>
          </w:p>
        </w:tc>
      </w:tr>
      <w:tr w:rsidR="00B62185" w14:paraId="093D0F8F" w14:textId="77777777">
        <w:trPr>
          <w:cantSplit/>
          <w:trHeight w:val="275"/>
        </w:trPr>
        <w:tc>
          <w:tcPr>
            <w:tcW w:w="9629" w:type="dxa"/>
            <w:gridSpan w:val="6"/>
            <w:tcBorders>
              <w:top w:val="nil"/>
              <w:left w:val="single" w:sz="4" w:space="0" w:color="000000"/>
              <w:bottom w:val="single" w:sz="4" w:space="0" w:color="000000"/>
              <w:right w:val="single" w:sz="4" w:space="0" w:color="000000"/>
            </w:tcBorders>
          </w:tcPr>
          <w:p w14:paraId="06D735F1" w14:textId="77777777" w:rsidR="00B62185" w:rsidRDefault="00B62185">
            <w:pPr>
              <w:rPr>
                <w:b/>
                <w:sz w:val="20"/>
                <w:szCs w:val="20"/>
              </w:rPr>
            </w:pPr>
          </w:p>
        </w:tc>
      </w:tr>
      <w:tr w:rsidR="00B62185" w14:paraId="468A5A73" w14:textId="77777777">
        <w:trPr>
          <w:cantSplit/>
          <w:trHeight w:val="279"/>
        </w:trPr>
        <w:tc>
          <w:tcPr>
            <w:tcW w:w="9629" w:type="dxa"/>
            <w:gridSpan w:val="6"/>
            <w:tcBorders>
              <w:top w:val="single" w:sz="4" w:space="0" w:color="000000"/>
              <w:left w:val="single" w:sz="4" w:space="0" w:color="000000"/>
              <w:bottom w:val="single" w:sz="4" w:space="0" w:color="000000"/>
              <w:right w:val="single" w:sz="4" w:space="0" w:color="000000"/>
            </w:tcBorders>
          </w:tcPr>
          <w:p w14:paraId="068A8C7D" w14:textId="77777777" w:rsidR="00B62185" w:rsidRDefault="002E441C">
            <w:pPr>
              <w:rPr>
                <w:b/>
                <w:sz w:val="20"/>
                <w:szCs w:val="20"/>
              </w:rPr>
            </w:pPr>
            <w:r>
              <w:rPr>
                <w:b/>
                <w:sz w:val="20"/>
                <w:szCs w:val="20"/>
              </w:rPr>
              <w:t>Type of Incident:</w:t>
            </w:r>
          </w:p>
          <w:p w14:paraId="0C3C38FB" w14:textId="77777777" w:rsidR="00B62185" w:rsidRDefault="00B62185">
            <w:pPr>
              <w:rPr>
                <w:sz w:val="20"/>
                <w:szCs w:val="20"/>
              </w:rPr>
            </w:pPr>
          </w:p>
          <w:p w14:paraId="7D62B70B" w14:textId="77777777" w:rsidR="00B62185" w:rsidRDefault="00B62185">
            <w:pPr>
              <w:rPr>
                <w:sz w:val="20"/>
                <w:szCs w:val="20"/>
              </w:rPr>
            </w:pPr>
          </w:p>
          <w:p w14:paraId="4F15143C" w14:textId="77777777" w:rsidR="00B62185" w:rsidRDefault="00B62185">
            <w:pPr>
              <w:rPr>
                <w:sz w:val="20"/>
                <w:szCs w:val="20"/>
              </w:rPr>
            </w:pPr>
          </w:p>
          <w:p w14:paraId="76B629B8" w14:textId="77777777" w:rsidR="00B62185" w:rsidRDefault="00B62185">
            <w:pPr>
              <w:rPr>
                <w:sz w:val="20"/>
                <w:szCs w:val="20"/>
              </w:rPr>
            </w:pPr>
          </w:p>
          <w:p w14:paraId="456B7593" w14:textId="77777777" w:rsidR="00B62185" w:rsidRDefault="00B62185">
            <w:pPr>
              <w:rPr>
                <w:sz w:val="20"/>
                <w:szCs w:val="20"/>
              </w:rPr>
            </w:pPr>
          </w:p>
        </w:tc>
      </w:tr>
      <w:tr w:rsidR="00B62185" w14:paraId="663D1E7D" w14:textId="77777777">
        <w:trPr>
          <w:cantSplit/>
          <w:trHeight w:val="277"/>
        </w:trPr>
        <w:tc>
          <w:tcPr>
            <w:tcW w:w="9629" w:type="dxa"/>
            <w:gridSpan w:val="6"/>
            <w:tcBorders>
              <w:top w:val="single" w:sz="4" w:space="0" w:color="000000"/>
              <w:left w:val="single" w:sz="4" w:space="0" w:color="000000"/>
              <w:bottom w:val="single" w:sz="4" w:space="0" w:color="000000"/>
              <w:right w:val="single" w:sz="4" w:space="0" w:color="000000"/>
            </w:tcBorders>
          </w:tcPr>
          <w:p w14:paraId="44BCC3A5" w14:textId="77777777" w:rsidR="00B62185" w:rsidRDefault="002E441C">
            <w:pPr>
              <w:rPr>
                <w:b/>
                <w:sz w:val="20"/>
                <w:szCs w:val="20"/>
              </w:rPr>
            </w:pPr>
            <w:r>
              <w:rPr>
                <w:b/>
                <w:sz w:val="20"/>
                <w:szCs w:val="20"/>
              </w:rPr>
              <w:t>System Name and Description:</w:t>
            </w:r>
          </w:p>
          <w:p w14:paraId="18AA70ED" w14:textId="77777777" w:rsidR="00B62185" w:rsidRDefault="00B62185">
            <w:pPr>
              <w:rPr>
                <w:sz w:val="20"/>
                <w:szCs w:val="20"/>
              </w:rPr>
            </w:pPr>
          </w:p>
          <w:p w14:paraId="5DBB01B9" w14:textId="77777777" w:rsidR="00B62185" w:rsidRDefault="00B62185">
            <w:pPr>
              <w:rPr>
                <w:sz w:val="20"/>
                <w:szCs w:val="20"/>
              </w:rPr>
            </w:pPr>
          </w:p>
          <w:p w14:paraId="6A3DF6F0" w14:textId="77777777" w:rsidR="00B62185" w:rsidRDefault="00B62185">
            <w:pPr>
              <w:rPr>
                <w:sz w:val="20"/>
                <w:szCs w:val="20"/>
              </w:rPr>
            </w:pPr>
          </w:p>
          <w:p w14:paraId="66374222" w14:textId="77777777" w:rsidR="00B62185" w:rsidRDefault="00B62185">
            <w:pPr>
              <w:rPr>
                <w:sz w:val="20"/>
                <w:szCs w:val="20"/>
              </w:rPr>
            </w:pPr>
          </w:p>
          <w:p w14:paraId="70F0F03C" w14:textId="77777777" w:rsidR="00B62185" w:rsidRDefault="00B62185">
            <w:pPr>
              <w:rPr>
                <w:sz w:val="20"/>
                <w:szCs w:val="20"/>
              </w:rPr>
            </w:pPr>
          </w:p>
        </w:tc>
      </w:tr>
      <w:tr w:rsidR="00B62185" w14:paraId="6FC67086" w14:textId="77777777">
        <w:trPr>
          <w:cantSplit/>
          <w:trHeight w:val="277"/>
        </w:trPr>
        <w:tc>
          <w:tcPr>
            <w:tcW w:w="9629" w:type="dxa"/>
            <w:gridSpan w:val="6"/>
            <w:tcBorders>
              <w:top w:val="single" w:sz="4" w:space="0" w:color="000000"/>
              <w:left w:val="single" w:sz="4" w:space="0" w:color="000000"/>
              <w:bottom w:val="single" w:sz="4" w:space="0" w:color="000000"/>
              <w:right w:val="single" w:sz="4" w:space="0" w:color="000000"/>
            </w:tcBorders>
          </w:tcPr>
          <w:p w14:paraId="51C78271" w14:textId="77777777" w:rsidR="00B62185" w:rsidRDefault="002E441C">
            <w:pPr>
              <w:rPr>
                <w:b/>
                <w:sz w:val="20"/>
                <w:szCs w:val="20"/>
              </w:rPr>
            </w:pPr>
            <w:r>
              <w:rPr>
                <w:b/>
                <w:sz w:val="20"/>
                <w:szCs w:val="20"/>
              </w:rPr>
              <w:t>Summary of Incident:</w:t>
            </w:r>
          </w:p>
          <w:p w14:paraId="6DE40B81" w14:textId="77777777" w:rsidR="00B62185" w:rsidRDefault="00B62185">
            <w:pPr>
              <w:rPr>
                <w:sz w:val="20"/>
                <w:szCs w:val="20"/>
              </w:rPr>
            </w:pPr>
          </w:p>
          <w:p w14:paraId="609A47A0" w14:textId="77777777" w:rsidR="00B62185" w:rsidRDefault="00B62185">
            <w:pPr>
              <w:rPr>
                <w:sz w:val="20"/>
                <w:szCs w:val="20"/>
              </w:rPr>
            </w:pPr>
          </w:p>
          <w:p w14:paraId="19BAB765" w14:textId="77777777" w:rsidR="00B62185" w:rsidRDefault="00B62185">
            <w:pPr>
              <w:rPr>
                <w:sz w:val="20"/>
                <w:szCs w:val="20"/>
              </w:rPr>
            </w:pPr>
          </w:p>
          <w:p w14:paraId="2B1A513E" w14:textId="77777777" w:rsidR="00B62185" w:rsidRDefault="00B62185">
            <w:pPr>
              <w:rPr>
                <w:sz w:val="20"/>
                <w:szCs w:val="20"/>
              </w:rPr>
            </w:pPr>
          </w:p>
          <w:p w14:paraId="2BAB902A" w14:textId="77777777" w:rsidR="00B62185" w:rsidRDefault="00B62185">
            <w:pPr>
              <w:rPr>
                <w:sz w:val="20"/>
                <w:szCs w:val="20"/>
              </w:rPr>
            </w:pPr>
          </w:p>
        </w:tc>
      </w:tr>
      <w:tr w:rsidR="00B62185" w14:paraId="76F7D096" w14:textId="77777777">
        <w:trPr>
          <w:cantSplit/>
          <w:trHeight w:val="278"/>
        </w:trPr>
        <w:tc>
          <w:tcPr>
            <w:tcW w:w="9629" w:type="dxa"/>
            <w:gridSpan w:val="6"/>
            <w:tcBorders>
              <w:top w:val="single" w:sz="4" w:space="0" w:color="000000"/>
              <w:left w:val="single" w:sz="4" w:space="0" w:color="000000"/>
              <w:bottom w:val="nil"/>
              <w:right w:val="single" w:sz="4" w:space="0" w:color="000000"/>
            </w:tcBorders>
          </w:tcPr>
          <w:p w14:paraId="2AD7B9A5" w14:textId="77777777" w:rsidR="00B62185" w:rsidRDefault="002E441C">
            <w:pPr>
              <w:rPr>
                <w:b/>
                <w:sz w:val="20"/>
                <w:szCs w:val="20"/>
              </w:rPr>
            </w:pPr>
            <w:r>
              <w:rPr>
                <w:b/>
                <w:sz w:val="20"/>
                <w:szCs w:val="20"/>
              </w:rPr>
              <w:t>Event Sequence:</w:t>
            </w:r>
          </w:p>
          <w:p w14:paraId="30F9B740" w14:textId="77777777" w:rsidR="00B62185" w:rsidRDefault="00B62185">
            <w:pPr>
              <w:rPr>
                <w:b/>
                <w:sz w:val="20"/>
                <w:szCs w:val="20"/>
              </w:rPr>
            </w:pPr>
          </w:p>
        </w:tc>
      </w:tr>
      <w:tr w:rsidR="00B62185" w14:paraId="4A07B581" w14:textId="77777777">
        <w:trPr>
          <w:cantSplit/>
          <w:trHeight w:val="277"/>
        </w:trPr>
        <w:tc>
          <w:tcPr>
            <w:tcW w:w="4476" w:type="dxa"/>
            <w:gridSpan w:val="2"/>
            <w:tcBorders>
              <w:top w:val="nil"/>
              <w:left w:val="single" w:sz="4" w:space="0" w:color="000000"/>
              <w:bottom w:val="nil"/>
              <w:right w:val="nil"/>
            </w:tcBorders>
          </w:tcPr>
          <w:p w14:paraId="1C0A0F7E" w14:textId="77777777" w:rsidR="00B62185" w:rsidRDefault="002E441C">
            <w:pPr>
              <w:rPr>
                <w:b/>
                <w:i/>
                <w:color w:val="000000"/>
                <w:sz w:val="20"/>
                <w:szCs w:val="20"/>
                <w:u w:val="single"/>
              </w:rPr>
            </w:pPr>
            <w:r>
              <w:rPr>
                <w:b/>
                <w:i/>
                <w:color w:val="000000"/>
                <w:sz w:val="20"/>
                <w:szCs w:val="20"/>
                <w:u w:val="single"/>
              </w:rPr>
              <w:t>Date / Time</w:t>
            </w:r>
          </w:p>
        </w:tc>
        <w:tc>
          <w:tcPr>
            <w:tcW w:w="5153" w:type="dxa"/>
            <w:gridSpan w:val="4"/>
            <w:tcBorders>
              <w:top w:val="nil"/>
              <w:left w:val="nil"/>
              <w:bottom w:val="nil"/>
              <w:right w:val="single" w:sz="4" w:space="0" w:color="000000"/>
            </w:tcBorders>
          </w:tcPr>
          <w:p w14:paraId="49011822" w14:textId="77777777" w:rsidR="00B62185" w:rsidRDefault="002E441C">
            <w:pPr>
              <w:ind w:hanging="964"/>
              <w:rPr>
                <w:b/>
                <w:i/>
                <w:color w:val="000000"/>
                <w:sz w:val="20"/>
                <w:szCs w:val="20"/>
                <w:u w:val="single"/>
              </w:rPr>
            </w:pPr>
            <w:r>
              <w:rPr>
                <w:b/>
                <w:i/>
                <w:color w:val="000000"/>
                <w:sz w:val="20"/>
                <w:szCs w:val="20"/>
                <w:u w:val="single"/>
              </w:rPr>
              <w:t xml:space="preserve">Event </w:t>
            </w:r>
          </w:p>
        </w:tc>
      </w:tr>
      <w:tr w:rsidR="00B62185" w14:paraId="49B0252D" w14:textId="77777777">
        <w:trPr>
          <w:cantSplit/>
          <w:trHeight w:val="277"/>
        </w:trPr>
        <w:tc>
          <w:tcPr>
            <w:tcW w:w="4476" w:type="dxa"/>
            <w:gridSpan w:val="2"/>
            <w:tcBorders>
              <w:top w:val="nil"/>
              <w:left w:val="single" w:sz="4" w:space="0" w:color="000000"/>
              <w:bottom w:val="nil"/>
              <w:right w:val="nil"/>
            </w:tcBorders>
          </w:tcPr>
          <w:p w14:paraId="24CAF7F2" w14:textId="77777777" w:rsidR="00B62185" w:rsidRDefault="00B62185">
            <w:pPr>
              <w:rPr>
                <w:color w:val="000000"/>
                <w:sz w:val="20"/>
                <w:szCs w:val="20"/>
              </w:rPr>
            </w:pPr>
          </w:p>
        </w:tc>
        <w:tc>
          <w:tcPr>
            <w:tcW w:w="5153" w:type="dxa"/>
            <w:gridSpan w:val="4"/>
            <w:tcBorders>
              <w:top w:val="nil"/>
              <w:left w:val="nil"/>
              <w:bottom w:val="nil"/>
              <w:right w:val="single" w:sz="4" w:space="0" w:color="000000"/>
            </w:tcBorders>
          </w:tcPr>
          <w:p w14:paraId="1996CFD7" w14:textId="77777777" w:rsidR="00B62185" w:rsidRDefault="00B62185">
            <w:pPr>
              <w:rPr>
                <w:color w:val="000000"/>
                <w:sz w:val="20"/>
                <w:szCs w:val="20"/>
              </w:rPr>
            </w:pPr>
          </w:p>
        </w:tc>
      </w:tr>
      <w:tr w:rsidR="00B62185" w14:paraId="318CCE5B" w14:textId="77777777">
        <w:trPr>
          <w:cantSplit/>
          <w:trHeight w:val="277"/>
        </w:trPr>
        <w:tc>
          <w:tcPr>
            <w:tcW w:w="4476" w:type="dxa"/>
            <w:gridSpan w:val="2"/>
            <w:tcBorders>
              <w:top w:val="nil"/>
              <w:left w:val="single" w:sz="4" w:space="0" w:color="000000"/>
              <w:bottom w:val="nil"/>
              <w:right w:val="nil"/>
            </w:tcBorders>
          </w:tcPr>
          <w:p w14:paraId="058F006D" w14:textId="77777777" w:rsidR="00B62185" w:rsidRDefault="00B62185">
            <w:pPr>
              <w:rPr>
                <w:color w:val="000000"/>
                <w:sz w:val="20"/>
                <w:szCs w:val="20"/>
              </w:rPr>
            </w:pPr>
          </w:p>
        </w:tc>
        <w:tc>
          <w:tcPr>
            <w:tcW w:w="5153" w:type="dxa"/>
            <w:gridSpan w:val="4"/>
            <w:tcBorders>
              <w:top w:val="nil"/>
              <w:left w:val="nil"/>
              <w:bottom w:val="nil"/>
              <w:right w:val="single" w:sz="4" w:space="0" w:color="000000"/>
            </w:tcBorders>
          </w:tcPr>
          <w:p w14:paraId="5A0FF73D" w14:textId="77777777" w:rsidR="00B62185" w:rsidRDefault="00B62185">
            <w:pPr>
              <w:rPr>
                <w:color w:val="000000"/>
                <w:sz w:val="20"/>
                <w:szCs w:val="20"/>
              </w:rPr>
            </w:pPr>
          </w:p>
        </w:tc>
      </w:tr>
      <w:tr w:rsidR="00B62185" w14:paraId="656A2264" w14:textId="77777777">
        <w:trPr>
          <w:cantSplit/>
          <w:trHeight w:val="277"/>
        </w:trPr>
        <w:tc>
          <w:tcPr>
            <w:tcW w:w="4476" w:type="dxa"/>
            <w:gridSpan w:val="2"/>
            <w:tcBorders>
              <w:top w:val="nil"/>
              <w:left w:val="single" w:sz="4" w:space="0" w:color="000000"/>
              <w:bottom w:val="nil"/>
              <w:right w:val="nil"/>
            </w:tcBorders>
          </w:tcPr>
          <w:p w14:paraId="01D541D1" w14:textId="77777777" w:rsidR="00B62185" w:rsidRDefault="00B62185">
            <w:pPr>
              <w:rPr>
                <w:color w:val="000000"/>
                <w:sz w:val="20"/>
                <w:szCs w:val="20"/>
              </w:rPr>
            </w:pPr>
          </w:p>
        </w:tc>
        <w:tc>
          <w:tcPr>
            <w:tcW w:w="5153" w:type="dxa"/>
            <w:gridSpan w:val="4"/>
            <w:tcBorders>
              <w:top w:val="nil"/>
              <w:left w:val="nil"/>
              <w:bottom w:val="nil"/>
              <w:right w:val="single" w:sz="4" w:space="0" w:color="000000"/>
            </w:tcBorders>
          </w:tcPr>
          <w:p w14:paraId="6D4AB0B6" w14:textId="77777777" w:rsidR="00B62185" w:rsidRDefault="00B62185">
            <w:pPr>
              <w:rPr>
                <w:color w:val="000000"/>
                <w:sz w:val="20"/>
                <w:szCs w:val="20"/>
              </w:rPr>
            </w:pPr>
          </w:p>
        </w:tc>
      </w:tr>
      <w:tr w:rsidR="00B62185" w14:paraId="3A6C01B3" w14:textId="77777777">
        <w:trPr>
          <w:cantSplit/>
          <w:trHeight w:val="277"/>
        </w:trPr>
        <w:tc>
          <w:tcPr>
            <w:tcW w:w="4476" w:type="dxa"/>
            <w:gridSpan w:val="2"/>
            <w:tcBorders>
              <w:top w:val="nil"/>
              <w:left w:val="single" w:sz="4" w:space="0" w:color="000000"/>
              <w:bottom w:val="single" w:sz="4" w:space="0" w:color="000000"/>
              <w:right w:val="nil"/>
            </w:tcBorders>
          </w:tcPr>
          <w:p w14:paraId="33B632DE" w14:textId="77777777" w:rsidR="00B62185" w:rsidRDefault="00B62185">
            <w:pPr>
              <w:rPr>
                <w:color w:val="000000"/>
                <w:sz w:val="20"/>
                <w:szCs w:val="20"/>
              </w:rPr>
            </w:pPr>
          </w:p>
        </w:tc>
        <w:tc>
          <w:tcPr>
            <w:tcW w:w="5153" w:type="dxa"/>
            <w:gridSpan w:val="4"/>
            <w:tcBorders>
              <w:top w:val="nil"/>
              <w:left w:val="nil"/>
              <w:bottom w:val="single" w:sz="4" w:space="0" w:color="000000"/>
              <w:right w:val="single" w:sz="4" w:space="0" w:color="000000"/>
            </w:tcBorders>
          </w:tcPr>
          <w:p w14:paraId="6FCA2EA2" w14:textId="77777777" w:rsidR="00B62185" w:rsidRDefault="00B62185">
            <w:pPr>
              <w:rPr>
                <w:color w:val="000000"/>
                <w:sz w:val="20"/>
                <w:szCs w:val="20"/>
              </w:rPr>
            </w:pPr>
          </w:p>
        </w:tc>
      </w:tr>
      <w:tr w:rsidR="00B62185" w14:paraId="65C3E2F0" w14:textId="77777777">
        <w:trPr>
          <w:cantSplit/>
          <w:trHeight w:val="277"/>
        </w:trPr>
        <w:tc>
          <w:tcPr>
            <w:tcW w:w="9629" w:type="dxa"/>
            <w:gridSpan w:val="6"/>
            <w:tcBorders>
              <w:top w:val="single" w:sz="4" w:space="0" w:color="000000"/>
              <w:left w:val="single" w:sz="4" w:space="0" w:color="000000"/>
              <w:bottom w:val="single" w:sz="4" w:space="0" w:color="000000"/>
              <w:right w:val="single" w:sz="4" w:space="0" w:color="000000"/>
            </w:tcBorders>
          </w:tcPr>
          <w:p w14:paraId="5C8A0BD0" w14:textId="77777777" w:rsidR="00B62185" w:rsidRDefault="002E441C">
            <w:pPr>
              <w:rPr>
                <w:b/>
                <w:sz w:val="20"/>
                <w:szCs w:val="20"/>
              </w:rPr>
            </w:pPr>
            <w:r>
              <w:rPr>
                <w:b/>
                <w:sz w:val="20"/>
                <w:szCs w:val="20"/>
              </w:rPr>
              <w:t>Action Taken and Result:</w:t>
            </w:r>
          </w:p>
          <w:p w14:paraId="36F417F5" w14:textId="77777777" w:rsidR="00B62185" w:rsidRDefault="00B62185">
            <w:pPr>
              <w:rPr>
                <w:sz w:val="20"/>
                <w:szCs w:val="20"/>
              </w:rPr>
            </w:pPr>
          </w:p>
          <w:p w14:paraId="4D47F356" w14:textId="77777777" w:rsidR="00B62185" w:rsidRDefault="00B62185">
            <w:pPr>
              <w:rPr>
                <w:sz w:val="20"/>
                <w:szCs w:val="20"/>
              </w:rPr>
            </w:pPr>
          </w:p>
          <w:p w14:paraId="5C4F0235" w14:textId="77777777" w:rsidR="00B62185" w:rsidRDefault="00B62185">
            <w:pPr>
              <w:rPr>
                <w:sz w:val="20"/>
                <w:szCs w:val="20"/>
              </w:rPr>
            </w:pPr>
          </w:p>
          <w:p w14:paraId="5E148E88" w14:textId="77777777" w:rsidR="00B62185" w:rsidRDefault="00B62185">
            <w:pPr>
              <w:rPr>
                <w:sz w:val="20"/>
                <w:szCs w:val="20"/>
              </w:rPr>
            </w:pPr>
          </w:p>
          <w:p w14:paraId="55ACEB18" w14:textId="77777777" w:rsidR="00B62185" w:rsidRDefault="00B62185">
            <w:pPr>
              <w:rPr>
                <w:sz w:val="20"/>
                <w:szCs w:val="20"/>
              </w:rPr>
            </w:pPr>
          </w:p>
        </w:tc>
      </w:tr>
      <w:tr w:rsidR="00B62185" w14:paraId="5560354C" w14:textId="77777777">
        <w:trPr>
          <w:cantSplit/>
          <w:trHeight w:val="277"/>
        </w:trPr>
        <w:tc>
          <w:tcPr>
            <w:tcW w:w="9629" w:type="dxa"/>
            <w:gridSpan w:val="6"/>
            <w:tcBorders>
              <w:top w:val="single" w:sz="4" w:space="0" w:color="000000"/>
              <w:left w:val="single" w:sz="4" w:space="0" w:color="000000"/>
              <w:bottom w:val="single" w:sz="4" w:space="0" w:color="000000"/>
              <w:right w:val="single" w:sz="4" w:space="0" w:color="000000"/>
            </w:tcBorders>
          </w:tcPr>
          <w:p w14:paraId="26E60E9F" w14:textId="77777777" w:rsidR="00B62185" w:rsidRDefault="002E441C">
            <w:pPr>
              <w:rPr>
                <w:b/>
                <w:sz w:val="20"/>
                <w:szCs w:val="20"/>
              </w:rPr>
            </w:pPr>
            <w:r>
              <w:rPr>
                <w:b/>
                <w:sz w:val="20"/>
                <w:szCs w:val="20"/>
              </w:rPr>
              <w:t>Current System Status:</w:t>
            </w:r>
          </w:p>
          <w:p w14:paraId="62CB9FC9" w14:textId="77777777" w:rsidR="00B62185" w:rsidRDefault="00B62185">
            <w:pPr>
              <w:rPr>
                <w:sz w:val="20"/>
                <w:szCs w:val="20"/>
              </w:rPr>
            </w:pPr>
          </w:p>
          <w:p w14:paraId="38BDBA70" w14:textId="77777777" w:rsidR="00B62185" w:rsidRDefault="00B62185">
            <w:pPr>
              <w:rPr>
                <w:sz w:val="20"/>
                <w:szCs w:val="20"/>
              </w:rPr>
            </w:pPr>
          </w:p>
          <w:p w14:paraId="61A61B0D" w14:textId="77777777" w:rsidR="00B62185" w:rsidRDefault="00B62185">
            <w:pPr>
              <w:rPr>
                <w:sz w:val="20"/>
                <w:szCs w:val="20"/>
              </w:rPr>
            </w:pPr>
          </w:p>
          <w:p w14:paraId="3C689CB0" w14:textId="77777777" w:rsidR="00B62185" w:rsidRDefault="00B62185">
            <w:pPr>
              <w:rPr>
                <w:sz w:val="20"/>
                <w:szCs w:val="20"/>
              </w:rPr>
            </w:pPr>
          </w:p>
          <w:p w14:paraId="144FD30C" w14:textId="77777777" w:rsidR="00B62185" w:rsidRDefault="00B62185">
            <w:pPr>
              <w:rPr>
                <w:sz w:val="20"/>
                <w:szCs w:val="20"/>
              </w:rPr>
            </w:pPr>
          </w:p>
        </w:tc>
      </w:tr>
      <w:tr w:rsidR="00B62185" w14:paraId="25BEDDCC" w14:textId="77777777">
        <w:trPr>
          <w:cantSplit/>
          <w:trHeight w:val="277"/>
        </w:trPr>
        <w:tc>
          <w:tcPr>
            <w:tcW w:w="9629" w:type="dxa"/>
            <w:gridSpan w:val="6"/>
            <w:tcBorders>
              <w:top w:val="single" w:sz="4" w:space="0" w:color="000000"/>
              <w:left w:val="single" w:sz="4" w:space="0" w:color="000000"/>
              <w:bottom w:val="nil"/>
              <w:right w:val="single" w:sz="4" w:space="0" w:color="000000"/>
            </w:tcBorders>
          </w:tcPr>
          <w:p w14:paraId="66E97874" w14:textId="77777777" w:rsidR="00B62185" w:rsidRDefault="002E441C">
            <w:pPr>
              <w:rPr>
                <w:b/>
                <w:sz w:val="20"/>
                <w:szCs w:val="20"/>
              </w:rPr>
            </w:pPr>
            <w:r>
              <w:rPr>
                <w:b/>
                <w:sz w:val="20"/>
                <w:szCs w:val="20"/>
              </w:rPr>
              <w:lastRenderedPageBreak/>
              <w:t xml:space="preserve">Personnel Involved: </w:t>
            </w:r>
          </w:p>
        </w:tc>
      </w:tr>
      <w:tr w:rsidR="00B62185" w14:paraId="08B6FFFF" w14:textId="77777777">
        <w:trPr>
          <w:cantSplit/>
          <w:trHeight w:val="275"/>
        </w:trPr>
        <w:tc>
          <w:tcPr>
            <w:tcW w:w="4476" w:type="dxa"/>
            <w:gridSpan w:val="2"/>
            <w:tcBorders>
              <w:top w:val="single" w:sz="4" w:space="0" w:color="FFFFFF"/>
              <w:left w:val="single" w:sz="4" w:space="0" w:color="000000"/>
              <w:bottom w:val="nil"/>
              <w:right w:val="single" w:sz="4" w:space="0" w:color="FFFFFF"/>
            </w:tcBorders>
          </w:tcPr>
          <w:p w14:paraId="264FA4EA" w14:textId="77777777" w:rsidR="00B62185" w:rsidRDefault="00B62185">
            <w:pPr>
              <w:rPr>
                <w:b/>
                <w:i/>
                <w:sz w:val="20"/>
                <w:szCs w:val="20"/>
                <w:u w:val="single"/>
              </w:rPr>
            </w:pPr>
          </w:p>
        </w:tc>
        <w:tc>
          <w:tcPr>
            <w:tcW w:w="2238" w:type="dxa"/>
            <w:tcBorders>
              <w:top w:val="single" w:sz="4" w:space="0" w:color="FFFFFF"/>
              <w:left w:val="single" w:sz="4" w:space="0" w:color="FFFFFF"/>
              <w:bottom w:val="nil"/>
              <w:right w:val="single" w:sz="4" w:space="0" w:color="FFFFFF"/>
            </w:tcBorders>
          </w:tcPr>
          <w:p w14:paraId="58767BA0" w14:textId="77777777" w:rsidR="00B62185" w:rsidRDefault="00B62185">
            <w:pPr>
              <w:rPr>
                <w:b/>
                <w:i/>
                <w:sz w:val="20"/>
                <w:szCs w:val="20"/>
                <w:u w:val="single"/>
              </w:rPr>
            </w:pPr>
          </w:p>
        </w:tc>
        <w:tc>
          <w:tcPr>
            <w:tcW w:w="367" w:type="dxa"/>
            <w:tcBorders>
              <w:top w:val="single" w:sz="4" w:space="0" w:color="FFFFFF"/>
              <w:left w:val="single" w:sz="4" w:space="0" w:color="FFFFFF"/>
              <w:bottom w:val="nil"/>
              <w:right w:val="single" w:sz="4" w:space="0" w:color="FFFFFF"/>
            </w:tcBorders>
          </w:tcPr>
          <w:p w14:paraId="54718210" w14:textId="77777777" w:rsidR="00B62185" w:rsidRDefault="00B62185">
            <w:pPr>
              <w:rPr>
                <w:b/>
                <w:i/>
                <w:sz w:val="20"/>
                <w:szCs w:val="20"/>
                <w:u w:val="single"/>
              </w:rPr>
            </w:pPr>
          </w:p>
        </w:tc>
        <w:tc>
          <w:tcPr>
            <w:tcW w:w="2419" w:type="dxa"/>
            <w:tcBorders>
              <w:top w:val="single" w:sz="4" w:space="0" w:color="FFFFFF"/>
              <w:left w:val="single" w:sz="4" w:space="0" w:color="FFFFFF"/>
              <w:bottom w:val="nil"/>
              <w:right w:val="single" w:sz="4" w:space="0" w:color="FFFFFF"/>
            </w:tcBorders>
          </w:tcPr>
          <w:p w14:paraId="219790F5" w14:textId="77777777" w:rsidR="00B62185" w:rsidRDefault="00B62185">
            <w:pPr>
              <w:rPr>
                <w:b/>
                <w:i/>
                <w:sz w:val="20"/>
                <w:szCs w:val="20"/>
                <w:u w:val="single"/>
              </w:rPr>
            </w:pPr>
          </w:p>
        </w:tc>
        <w:tc>
          <w:tcPr>
            <w:tcW w:w="129" w:type="dxa"/>
            <w:tcBorders>
              <w:top w:val="single" w:sz="4" w:space="0" w:color="FFFFFF"/>
              <w:left w:val="single" w:sz="4" w:space="0" w:color="FFFFFF"/>
              <w:bottom w:val="nil"/>
              <w:right w:val="single" w:sz="4" w:space="0" w:color="000000"/>
            </w:tcBorders>
          </w:tcPr>
          <w:p w14:paraId="4EA0C51E" w14:textId="77777777" w:rsidR="00B62185" w:rsidRDefault="00B62185">
            <w:pPr>
              <w:rPr>
                <w:b/>
                <w:i/>
                <w:sz w:val="20"/>
                <w:szCs w:val="20"/>
                <w:u w:val="single"/>
              </w:rPr>
            </w:pPr>
          </w:p>
        </w:tc>
      </w:tr>
      <w:tr w:rsidR="00B62185" w14:paraId="0075F9FC" w14:textId="77777777">
        <w:trPr>
          <w:cantSplit/>
          <w:trHeight w:val="275"/>
        </w:trPr>
        <w:tc>
          <w:tcPr>
            <w:tcW w:w="4476" w:type="dxa"/>
            <w:gridSpan w:val="2"/>
            <w:tcBorders>
              <w:top w:val="nil"/>
              <w:left w:val="single" w:sz="4" w:space="0" w:color="000000"/>
              <w:bottom w:val="nil"/>
              <w:right w:val="nil"/>
            </w:tcBorders>
          </w:tcPr>
          <w:p w14:paraId="6F8782EB" w14:textId="77777777" w:rsidR="00B62185" w:rsidRDefault="002E441C">
            <w:pPr>
              <w:ind w:hanging="964"/>
              <w:rPr>
                <w:sz w:val="20"/>
                <w:szCs w:val="20"/>
              </w:rPr>
            </w:pPr>
            <w:r>
              <w:rPr>
                <w:b/>
                <w:i/>
                <w:sz w:val="20"/>
                <w:szCs w:val="20"/>
                <w:u w:val="single"/>
              </w:rPr>
              <w:t>Name</w:t>
            </w:r>
          </w:p>
        </w:tc>
        <w:tc>
          <w:tcPr>
            <w:tcW w:w="2238" w:type="dxa"/>
            <w:tcBorders>
              <w:top w:val="nil"/>
              <w:left w:val="nil"/>
              <w:bottom w:val="nil"/>
              <w:right w:val="nil"/>
            </w:tcBorders>
          </w:tcPr>
          <w:p w14:paraId="3CB674CC" w14:textId="77777777" w:rsidR="00B62185" w:rsidRDefault="002E441C">
            <w:pPr>
              <w:ind w:hanging="12"/>
              <w:rPr>
                <w:sz w:val="20"/>
                <w:szCs w:val="20"/>
              </w:rPr>
            </w:pPr>
            <w:r>
              <w:rPr>
                <w:b/>
                <w:i/>
                <w:sz w:val="20"/>
                <w:szCs w:val="20"/>
                <w:u w:val="single"/>
              </w:rPr>
              <w:t>Designation</w:t>
            </w:r>
          </w:p>
        </w:tc>
        <w:tc>
          <w:tcPr>
            <w:tcW w:w="367" w:type="dxa"/>
            <w:tcBorders>
              <w:top w:val="nil"/>
              <w:left w:val="nil"/>
              <w:bottom w:val="nil"/>
              <w:right w:val="nil"/>
            </w:tcBorders>
          </w:tcPr>
          <w:p w14:paraId="3EAB80AA" w14:textId="77777777" w:rsidR="00B62185" w:rsidRDefault="002E441C">
            <w:pPr>
              <w:ind w:hanging="964"/>
              <w:rPr>
                <w:sz w:val="20"/>
                <w:szCs w:val="20"/>
              </w:rPr>
            </w:pPr>
            <w:r>
              <w:rPr>
                <w:b/>
                <w:i/>
                <w:sz w:val="20"/>
                <w:szCs w:val="20"/>
                <w:u w:val="single"/>
              </w:rPr>
              <w:t>Phone No.</w:t>
            </w:r>
          </w:p>
        </w:tc>
        <w:tc>
          <w:tcPr>
            <w:tcW w:w="2419" w:type="dxa"/>
            <w:tcBorders>
              <w:top w:val="nil"/>
              <w:left w:val="nil"/>
              <w:bottom w:val="nil"/>
              <w:right w:val="nil"/>
            </w:tcBorders>
          </w:tcPr>
          <w:p w14:paraId="5473C955" w14:textId="77777777" w:rsidR="00B62185" w:rsidRDefault="002E441C">
            <w:pPr>
              <w:ind w:hanging="8"/>
              <w:rPr>
                <w:sz w:val="20"/>
                <w:szCs w:val="20"/>
              </w:rPr>
            </w:pPr>
            <w:r>
              <w:rPr>
                <w:b/>
                <w:i/>
                <w:sz w:val="20"/>
                <w:szCs w:val="20"/>
                <w:u w:val="single"/>
              </w:rPr>
              <w:t>E-mail Addr.</w:t>
            </w:r>
          </w:p>
        </w:tc>
        <w:tc>
          <w:tcPr>
            <w:tcW w:w="129" w:type="dxa"/>
            <w:tcBorders>
              <w:top w:val="nil"/>
              <w:left w:val="nil"/>
              <w:bottom w:val="nil"/>
              <w:right w:val="single" w:sz="4" w:space="0" w:color="000000"/>
            </w:tcBorders>
          </w:tcPr>
          <w:p w14:paraId="78FF97F8" w14:textId="77777777" w:rsidR="00B62185" w:rsidRDefault="002E441C">
            <w:pPr>
              <w:ind w:hanging="964"/>
              <w:rPr>
                <w:sz w:val="20"/>
                <w:szCs w:val="20"/>
              </w:rPr>
            </w:pPr>
            <w:r>
              <w:rPr>
                <w:b/>
                <w:i/>
                <w:sz w:val="20"/>
                <w:szCs w:val="20"/>
                <w:u w:val="single"/>
              </w:rPr>
              <w:t>Role</w:t>
            </w:r>
          </w:p>
        </w:tc>
      </w:tr>
      <w:tr w:rsidR="00B62185" w14:paraId="4B81E45E" w14:textId="77777777">
        <w:trPr>
          <w:cantSplit/>
          <w:trHeight w:val="275"/>
        </w:trPr>
        <w:tc>
          <w:tcPr>
            <w:tcW w:w="4476" w:type="dxa"/>
            <w:gridSpan w:val="2"/>
            <w:tcBorders>
              <w:top w:val="nil"/>
              <w:left w:val="single" w:sz="4" w:space="0" w:color="000000"/>
              <w:bottom w:val="nil"/>
              <w:right w:val="nil"/>
            </w:tcBorders>
          </w:tcPr>
          <w:p w14:paraId="4903F9CF" w14:textId="77777777" w:rsidR="00B62185" w:rsidRDefault="00B62185">
            <w:pPr>
              <w:rPr>
                <w:sz w:val="20"/>
                <w:szCs w:val="20"/>
              </w:rPr>
            </w:pPr>
          </w:p>
        </w:tc>
        <w:tc>
          <w:tcPr>
            <w:tcW w:w="2238" w:type="dxa"/>
            <w:tcBorders>
              <w:top w:val="nil"/>
              <w:left w:val="nil"/>
              <w:bottom w:val="nil"/>
              <w:right w:val="nil"/>
            </w:tcBorders>
          </w:tcPr>
          <w:p w14:paraId="38935C0F" w14:textId="77777777" w:rsidR="00B62185" w:rsidRDefault="00B62185">
            <w:pPr>
              <w:pBdr>
                <w:top w:val="nil"/>
                <w:left w:val="nil"/>
                <w:bottom w:val="nil"/>
                <w:right w:val="nil"/>
                <w:between w:val="nil"/>
              </w:pBdr>
              <w:ind w:left="240"/>
              <w:rPr>
                <w:color w:val="000000"/>
                <w:sz w:val="20"/>
                <w:szCs w:val="20"/>
              </w:rPr>
            </w:pPr>
          </w:p>
        </w:tc>
        <w:tc>
          <w:tcPr>
            <w:tcW w:w="367" w:type="dxa"/>
            <w:tcBorders>
              <w:top w:val="nil"/>
              <w:left w:val="nil"/>
              <w:bottom w:val="nil"/>
              <w:right w:val="nil"/>
            </w:tcBorders>
          </w:tcPr>
          <w:p w14:paraId="083F72EF" w14:textId="77777777" w:rsidR="00B62185" w:rsidRDefault="00B62185">
            <w:pPr>
              <w:rPr>
                <w:sz w:val="20"/>
                <w:szCs w:val="20"/>
              </w:rPr>
            </w:pPr>
          </w:p>
        </w:tc>
        <w:tc>
          <w:tcPr>
            <w:tcW w:w="2419" w:type="dxa"/>
            <w:tcBorders>
              <w:top w:val="nil"/>
              <w:left w:val="nil"/>
              <w:bottom w:val="nil"/>
              <w:right w:val="nil"/>
            </w:tcBorders>
          </w:tcPr>
          <w:p w14:paraId="0528F93E" w14:textId="77777777" w:rsidR="00B62185" w:rsidRDefault="00B62185">
            <w:pPr>
              <w:rPr>
                <w:sz w:val="20"/>
                <w:szCs w:val="20"/>
              </w:rPr>
            </w:pPr>
          </w:p>
        </w:tc>
        <w:tc>
          <w:tcPr>
            <w:tcW w:w="129" w:type="dxa"/>
            <w:tcBorders>
              <w:top w:val="nil"/>
              <w:left w:val="nil"/>
              <w:bottom w:val="nil"/>
              <w:right w:val="single" w:sz="4" w:space="0" w:color="000000"/>
            </w:tcBorders>
          </w:tcPr>
          <w:p w14:paraId="0FEE7EC4" w14:textId="77777777" w:rsidR="00B62185" w:rsidRDefault="00B62185">
            <w:pPr>
              <w:rPr>
                <w:sz w:val="20"/>
                <w:szCs w:val="20"/>
              </w:rPr>
            </w:pPr>
          </w:p>
        </w:tc>
      </w:tr>
      <w:tr w:rsidR="00B62185" w14:paraId="4699C056" w14:textId="77777777">
        <w:trPr>
          <w:cantSplit/>
          <w:trHeight w:val="275"/>
        </w:trPr>
        <w:tc>
          <w:tcPr>
            <w:tcW w:w="4476" w:type="dxa"/>
            <w:gridSpan w:val="2"/>
            <w:tcBorders>
              <w:top w:val="nil"/>
              <w:left w:val="single" w:sz="4" w:space="0" w:color="000000"/>
              <w:bottom w:val="nil"/>
              <w:right w:val="nil"/>
            </w:tcBorders>
          </w:tcPr>
          <w:p w14:paraId="5122C8B5" w14:textId="77777777" w:rsidR="00B62185" w:rsidRDefault="00B62185">
            <w:pPr>
              <w:rPr>
                <w:sz w:val="20"/>
                <w:szCs w:val="20"/>
              </w:rPr>
            </w:pPr>
          </w:p>
        </w:tc>
        <w:tc>
          <w:tcPr>
            <w:tcW w:w="2238" w:type="dxa"/>
            <w:tcBorders>
              <w:top w:val="nil"/>
              <w:left w:val="nil"/>
              <w:bottom w:val="nil"/>
              <w:right w:val="nil"/>
            </w:tcBorders>
          </w:tcPr>
          <w:p w14:paraId="3E7AAA6F" w14:textId="77777777" w:rsidR="00B62185" w:rsidRDefault="00B62185">
            <w:pPr>
              <w:rPr>
                <w:sz w:val="20"/>
                <w:szCs w:val="20"/>
              </w:rPr>
            </w:pPr>
          </w:p>
        </w:tc>
        <w:tc>
          <w:tcPr>
            <w:tcW w:w="367" w:type="dxa"/>
            <w:tcBorders>
              <w:top w:val="nil"/>
              <w:left w:val="nil"/>
              <w:bottom w:val="nil"/>
              <w:right w:val="nil"/>
            </w:tcBorders>
          </w:tcPr>
          <w:p w14:paraId="02E946A2" w14:textId="77777777" w:rsidR="00B62185" w:rsidRDefault="00B62185">
            <w:pPr>
              <w:keepNext/>
              <w:pBdr>
                <w:top w:val="nil"/>
                <w:left w:val="nil"/>
                <w:bottom w:val="nil"/>
                <w:right w:val="nil"/>
                <w:between w:val="nil"/>
              </w:pBdr>
              <w:rPr>
                <w:color w:val="000000"/>
                <w:sz w:val="20"/>
                <w:szCs w:val="20"/>
              </w:rPr>
            </w:pPr>
          </w:p>
        </w:tc>
        <w:tc>
          <w:tcPr>
            <w:tcW w:w="2419" w:type="dxa"/>
            <w:tcBorders>
              <w:top w:val="nil"/>
              <w:left w:val="nil"/>
              <w:bottom w:val="nil"/>
              <w:right w:val="nil"/>
            </w:tcBorders>
          </w:tcPr>
          <w:p w14:paraId="4A477451" w14:textId="77777777" w:rsidR="00B62185" w:rsidRDefault="00B62185">
            <w:pPr>
              <w:rPr>
                <w:sz w:val="20"/>
                <w:szCs w:val="20"/>
              </w:rPr>
            </w:pPr>
          </w:p>
        </w:tc>
        <w:tc>
          <w:tcPr>
            <w:tcW w:w="129" w:type="dxa"/>
            <w:tcBorders>
              <w:top w:val="nil"/>
              <w:left w:val="nil"/>
              <w:bottom w:val="nil"/>
              <w:right w:val="single" w:sz="4" w:space="0" w:color="000000"/>
            </w:tcBorders>
          </w:tcPr>
          <w:p w14:paraId="32461B80" w14:textId="77777777" w:rsidR="00B62185" w:rsidRDefault="00B62185">
            <w:pPr>
              <w:rPr>
                <w:sz w:val="20"/>
                <w:szCs w:val="20"/>
              </w:rPr>
            </w:pPr>
          </w:p>
        </w:tc>
      </w:tr>
      <w:tr w:rsidR="00B62185" w14:paraId="1866BA37" w14:textId="77777777">
        <w:trPr>
          <w:cantSplit/>
          <w:trHeight w:val="275"/>
        </w:trPr>
        <w:tc>
          <w:tcPr>
            <w:tcW w:w="4476" w:type="dxa"/>
            <w:gridSpan w:val="2"/>
            <w:tcBorders>
              <w:top w:val="nil"/>
              <w:left w:val="single" w:sz="4" w:space="0" w:color="000000"/>
              <w:bottom w:val="nil"/>
              <w:right w:val="nil"/>
            </w:tcBorders>
          </w:tcPr>
          <w:p w14:paraId="13747DFC" w14:textId="77777777" w:rsidR="00B62185" w:rsidRDefault="00B62185">
            <w:pPr>
              <w:rPr>
                <w:sz w:val="20"/>
                <w:szCs w:val="20"/>
              </w:rPr>
            </w:pPr>
          </w:p>
        </w:tc>
        <w:tc>
          <w:tcPr>
            <w:tcW w:w="2238" w:type="dxa"/>
            <w:tcBorders>
              <w:top w:val="nil"/>
              <w:left w:val="nil"/>
              <w:bottom w:val="nil"/>
              <w:right w:val="nil"/>
            </w:tcBorders>
          </w:tcPr>
          <w:p w14:paraId="7711DEBF" w14:textId="77777777" w:rsidR="00B62185" w:rsidRDefault="00B62185">
            <w:pPr>
              <w:rPr>
                <w:sz w:val="20"/>
                <w:szCs w:val="20"/>
              </w:rPr>
            </w:pPr>
          </w:p>
        </w:tc>
        <w:tc>
          <w:tcPr>
            <w:tcW w:w="367" w:type="dxa"/>
            <w:tcBorders>
              <w:top w:val="nil"/>
              <w:left w:val="nil"/>
              <w:bottom w:val="nil"/>
              <w:right w:val="nil"/>
            </w:tcBorders>
          </w:tcPr>
          <w:p w14:paraId="039B3A0E" w14:textId="77777777" w:rsidR="00B62185" w:rsidRDefault="00B62185">
            <w:pPr>
              <w:rPr>
                <w:sz w:val="20"/>
                <w:szCs w:val="20"/>
              </w:rPr>
            </w:pPr>
          </w:p>
        </w:tc>
        <w:tc>
          <w:tcPr>
            <w:tcW w:w="2419" w:type="dxa"/>
            <w:tcBorders>
              <w:top w:val="nil"/>
              <w:left w:val="nil"/>
              <w:bottom w:val="nil"/>
              <w:right w:val="nil"/>
            </w:tcBorders>
          </w:tcPr>
          <w:p w14:paraId="750ED784" w14:textId="77777777" w:rsidR="00B62185" w:rsidRDefault="00B62185">
            <w:pPr>
              <w:rPr>
                <w:sz w:val="20"/>
                <w:szCs w:val="20"/>
              </w:rPr>
            </w:pPr>
          </w:p>
        </w:tc>
        <w:tc>
          <w:tcPr>
            <w:tcW w:w="129" w:type="dxa"/>
            <w:tcBorders>
              <w:top w:val="nil"/>
              <w:left w:val="nil"/>
              <w:bottom w:val="nil"/>
              <w:right w:val="single" w:sz="4" w:space="0" w:color="000000"/>
            </w:tcBorders>
          </w:tcPr>
          <w:p w14:paraId="556ED824" w14:textId="77777777" w:rsidR="00B62185" w:rsidRDefault="00B62185">
            <w:pPr>
              <w:rPr>
                <w:sz w:val="20"/>
                <w:szCs w:val="20"/>
              </w:rPr>
            </w:pPr>
          </w:p>
        </w:tc>
      </w:tr>
      <w:tr w:rsidR="00B62185" w14:paraId="7621DBFD" w14:textId="77777777">
        <w:trPr>
          <w:cantSplit/>
          <w:trHeight w:val="275"/>
        </w:trPr>
        <w:tc>
          <w:tcPr>
            <w:tcW w:w="4476" w:type="dxa"/>
            <w:gridSpan w:val="2"/>
            <w:tcBorders>
              <w:top w:val="nil"/>
              <w:left w:val="single" w:sz="4" w:space="0" w:color="000000"/>
              <w:bottom w:val="nil"/>
              <w:right w:val="nil"/>
            </w:tcBorders>
          </w:tcPr>
          <w:p w14:paraId="3802A15A" w14:textId="77777777" w:rsidR="00B62185" w:rsidRDefault="00B62185">
            <w:pPr>
              <w:rPr>
                <w:sz w:val="20"/>
                <w:szCs w:val="20"/>
              </w:rPr>
            </w:pPr>
          </w:p>
        </w:tc>
        <w:tc>
          <w:tcPr>
            <w:tcW w:w="2238" w:type="dxa"/>
            <w:tcBorders>
              <w:top w:val="nil"/>
              <w:left w:val="nil"/>
              <w:bottom w:val="nil"/>
              <w:right w:val="nil"/>
            </w:tcBorders>
          </w:tcPr>
          <w:p w14:paraId="57F4DD93" w14:textId="77777777" w:rsidR="00B62185" w:rsidRDefault="00B62185">
            <w:pPr>
              <w:rPr>
                <w:sz w:val="20"/>
                <w:szCs w:val="20"/>
              </w:rPr>
            </w:pPr>
          </w:p>
        </w:tc>
        <w:tc>
          <w:tcPr>
            <w:tcW w:w="367" w:type="dxa"/>
            <w:tcBorders>
              <w:top w:val="nil"/>
              <w:left w:val="nil"/>
              <w:bottom w:val="nil"/>
              <w:right w:val="nil"/>
            </w:tcBorders>
          </w:tcPr>
          <w:p w14:paraId="67E52F1C" w14:textId="77777777" w:rsidR="00B62185" w:rsidRDefault="00B62185">
            <w:pPr>
              <w:rPr>
                <w:sz w:val="20"/>
                <w:szCs w:val="20"/>
              </w:rPr>
            </w:pPr>
          </w:p>
        </w:tc>
        <w:tc>
          <w:tcPr>
            <w:tcW w:w="2419" w:type="dxa"/>
            <w:tcBorders>
              <w:top w:val="nil"/>
              <w:left w:val="nil"/>
              <w:bottom w:val="nil"/>
              <w:right w:val="nil"/>
            </w:tcBorders>
          </w:tcPr>
          <w:p w14:paraId="5E4D35CA" w14:textId="77777777" w:rsidR="00B62185" w:rsidRDefault="00B62185">
            <w:pPr>
              <w:rPr>
                <w:sz w:val="20"/>
                <w:szCs w:val="20"/>
              </w:rPr>
            </w:pPr>
          </w:p>
        </w:tc>
        <w:tc>
          <w:tcPr>
            <w:tcW w:w="129" w:type="dxa"/>
            <w:tcBorders>
              <w:top w:val="nil"/>
              <w:left w:val="nil"/>
              <w:bottom w:val="nil"/>
              <w:right w:val="single" w:sz="4" w:space="0" w:color="000000"/>
            </w:tcBorders>
          </w:tcPr>
          <w:p w14:paraId="53156072" w14:textId="77777777" w:rsidR="00B62185" w:rsidRDefault="00B62185">
            <w:pPr>
              <w:rPr>
                <w:sz w:val="20"/>
                <w:szCs w:val="20"/>
              </w:rPr>
            </w:pPr>
          </w:p>
        </w:tc>
      </w:tr>
      <w:tr w:rsidR="00B62185" w14:paraId="6211AFD9" w14:textId="77777777">
        <w:trPr>
          <w:cantSplit/>
          <w:trHeight w:val="275"/>
        </w:trPr>
        <w:tc>
          <w:tcPr>
            <w:tcW w:w="4476" w:type="dxa"/>
            <w:gridSpan w:val="2"/>
            <w:tcBorders>
              <w:top w:val="nil"/>
              <w:left w:val="single" w:sz="4" w:space="0" w:color="000000"/>
              <w:bottom w:val="nil"/>
              <w:right w:val="nil"/>
            </w:tcBorders>
          </w:tcPr>
          <w:p w14:paraId="0C016C4E" w14:textId="77777777" w:rsidR="00B62185" w:rsidRDefault="00B62185">
            <w:pPr>
              <w:rPr>
                <w:sz w:val="20"/>
                <w:szCs w:val="20"/>
              </w:rPr>
            </w:pPr>
          </w:p>
        </w:tc>
        <w:tc>
          <w:tcPr>
            <w:tcW w:w="2238" w:type="dxa"/>
            <w:tcBorders>
              <w:top w:val="nil"/>
              <w:left w:val="nil"/>
              <w:bottom w:val="nil"/>
              <w:right w:val="nil"/>
            </w:tcBorders>
          </w:tcPr>
          <w:p w14:paraId="2DA49553" w14:textId="77777777" w:rsidR="00B62185" w:rsidRDefault="00B62185">
            <w:pPr>
              <w:rPr>
                <w:sz w:val="20"/>
                <w:szCs w:val="20"/>
              </w:rPr>
            </w:pPr>
          </w:p>
        </w:tc>
        <w:tc>
          <w:tcPr>
            <w:tcW w:w="367" w:type="dxa"/>
            <w:tcBorders>
              <w:top w:val="nil"/>
              <w:left w:val="nil"/>
              <w:bottom w:val="nil"/>
              <w:right w:val="nil"/>
            </w:tcBorders>
          </w:tcPr>
          <w:p w14:paraId="1E015258" w14:textId="77777777" w:rsidR="00B62185" w:rsidRDefault="00B62185">
            <w:pPr>
              <w:rPr>
                <w:sz w:val="20"/>
                <w:szCs w:val="20"/>
              </w:rPr>
            </w:pPr>
          </w:p>
        </w:tc>
        <w:tc>
          <w:tcPr>
            <w:tcW w:w="2419" w:type="dxa"/>
            <w:tcBorders>
              <w:top w:val="nil"/>
              <w:left w:val="nil"/>
              <w:bottom w:val="nil"/>
              <w:right w:val="nil"/>
            </w:tcBorders>
          </w:tcPr>
          <w:p w14:paraId="33C0AE7F" w14:textId="77777777" w:rsidR="00B62185" w:rsidRDefault="00B62185">
            <w:pPr>
              <w:rPr>
                <w:sz w:val="20"/>
                <w:szCs w:val="20"/>
              </w:rPr>
            </w:pPr>
          </w:p>
        </w:tc>
        <w:tc>
          <w:tcPr>
            <w:tcW w:w="129" w:type="dxa"/>
            <w:tcBorders>
              <w:top w:val="nil"/>
              <w:left w:val="nil"/>
              <w:bottom w:val="nil"/>
              <w:right w:val="single" w:sz="4" w:space="0" w:color="000000"/>
            </w:tcBorders>
          </w:tcPr>
          <w:p w14:paraId="01F2FE48" w14:textId="77777777" w:rsidR="00B62185" w:rsidRDefault="00B62185">
            <w:pPr>
              <w:rPr>
                <w:sz w:val="20"/>
                <w:szCs w:val="20"/>
              </w:rPr>
            </w:pPr>
          </w:p>
        </w:tc>
      </w:tr>
      <w:tr w:rsidR="00B62185" w14:paraId="0E3C2047" w14:textId="77777777">
        <w:trPr>
          <w:cantSplit/>
          <w:trHeight w:val="277"/>
        </w:trPr>
        <w:tc>
          <w:tcPr>
            <w:tcW w:w="9629" w:type="dxa"/>
            <w:gridSpan w:val="6"/>
            <w:tcBorders>
              <w:top w:val="single" w:sz="4" w:space="0" w:color="000000"/>
              <w:left w:val="single" w:sz="4" w:space="0" w:color="000000"/>
              <w:bottom w:val="nil"/>
              <w:right w:val="single" w:sz="4" w:space="0" w:color="000000"/>
            </w:tcBorders>
          </w:tcPr>
          <w:p w14:paraId="5B9411AB" w14:textId="77777777" w:rsidR="00B62185" w:rsidRDefault="002E441C">
            <w:pPr>
              <w:rPr>
                <w:b/>
                <w:sz w:val="20"/>
                <w:szCs w:val="20"/>
              </w:rPr>
            </w:pPr>
            <w:r>
              <w:rPr>
                <w:b/>
                <w:sz w:val="20"/>
                <w:szCs w:val="20"/>
              </w:rPr>
              <w:t>Hacker Details (if any):</w:t>
            </w:r>
          </w:p>
          <w:p w14:paraId="5A76A4F0" w14:textId="77777777" w:rsidR="00B62185" w:rsidRDefault="00B62185">
            <w:pPr>
              <w:rPr>
                <w:sz w:val="20"/>
                <w:szCs w:val="20"/>
              </w:rPr>
            </w:pPr>
          </w:p>
          <w:p w14:paraId="14A26089" w14:textId="77777777" w:rsidR="00B62185" w:rsidRDefault="00B62185">
            <w:pPr>
              <w:rPr>
                <w:sz w:val="20"/>
                <w:szCs w:val="20"/>
              </w:rPr>
            </w:pPr>
          </w:p>
          <w:p w14:paraId="345E16FA" w14:textId="77777777" w:rsidR="00B62185" w:rsidRDefault="00B62185">
            <w:pPr>
              <w:rPr>
                <w:sz w:val="20"/>
                <w:szCs w:val="20"/>
              </w:rPr>
            </w:pPr>
          </w:p>
          <w:p w14:paraId="18A438EF" w14:textId="77777777" w:rsidR="00B62185" w:rsidRDefault="00B62185">
            <w:pPr>
              <w:rPr>
                <w:sz w:val="20"/>
                <w:szCs w:val="20"/>
              </w:rPr>
            </w:pPr>
          </w:p>
          <w:p w14:paraId="6F28E091" w14:textId="77777777" w:rsidR="00B62185" w:rsidRDefault="00B62185">
            <w:pPr>
              <w:rPr>
                <w:b/>
                <w:sz w:val="20"/>
                <w:szCs w:val="20"/>
              </w:rPr>
            </w:pPr>
          </w:p>
        </w:tc>
      </w:tr>
      <w:tr w:rsidR="00B62185" w14:paraId="222733A2" w14:textId="77777777">
        <w:trPr>
          <w:cantSplit/>
          <w:trHeight w:val="277"/>
        </w:trPr>
        <w:tc>
          <w:tcPr>
            <w:tcW w:w="9629" w:type="dxa"/>
            <w:gridSpan w:val="6"/>
            <w:tcBorders>
              <w:top w:val="nil"/>
              <w:left w:val="single" w:sz="4" w:space="0" w:color="000000"/>
              <w:bottom w:val="single" w:sz="4" w:space="0" w:color="000000"/>
              <w:right w:val="single" w:sz="4" w:space="0" w:color="000000"/>
            </w:tcBorders>
          </w:tcPr>
          <w:p w14:paraId="33AEF22D" w14:textId="77777777" w:rsidR="00B62185" w:rsidRDefault="002E441C">
            <w:pPr>
              <w:rPr>
                <w:b/>
                <w:sz w:val="20"/>
                <w:szCs w:val="20"/>
              </w:rPr>
            </w:pPr>
            <w:r>
              <w:rPr>
                <w:b/>
                <w:sz w:val="20"/>
                <w:szCs w:val="20"/>
              </w:rPr>
              <w:t>Virus Details (if any):</w:t>
            </w:r>
          </w:p>
          <w:p w14:paraId="598D6C88" w14:textId="77777777" w:rsidR="00B62185" w:rsidRDefault="00B62185">
            <w:pPr>
              <w:rPr>
                <w:sz w:val="20"/>
                <w:szCs w:val="20"/>
              </w:rPr>
            </w:pPr>
          </w:p>
          <w:p w14:paraId="2189827D" w14:textId="77777777" w:rsidR="00B62185" w:rsidRDefault="00B62185">
            <w:pPr>
              <w:rPr>
                <w:sz w:val="20"/>
                <w:szCs w:val="20"/>
              </w:rPr>
            </w:pPr>
          </w:p>
          <w:p w14:paraId="335FAA29" w14:textId="77777777" w:rsidR="00B62185" w:rsidRDefault="00B62185">
            <w:pPr>
              <w:rPr>
                <w:sz w:val="20"/>
                <w:szCs w:val="20"/>
              </w:rPr>
            </w:pPr>
          </w:p>
          <w:p w14:paraId="780FBBEF" w14:textId="77777777" w:rsidR="00B62185" w:rsidRDefault="00B62185">
            <w:pPr>
              <w:rPr>
                <w:sz w:val="20"/>
                <w:szCs w:val="20"/>
              </w:rPr>
            </w:pPr>
          </w:p>
          <w:p w14:paraId="0EA9C640" w14:textId="77777777" w:rsidR="00B62185" w:rsidRDefault="00B62185">
            <w:pPr>
              <w:rPr>
                <w:b/>
                <w:sz w:val="20"/>
                <w:szCs w:val="20"/>
              </w:rPr>
            </w:pPr>
          </w:p>
        </w:tc>
      </w:tr>
      <w:tr w:rsidR="00B62185" w14:paraId="5EDDA80E" w14:textId="77777777">
        <w:trPr>
          <w:cantSplit/>
          <w:trHeight w:val="277"/>
        </w:trPr>
        <w:tc>
          <w:tcPr>
            <w:tcW w:w="9629" w:type="dxa"/>
            <w:gridSpan w:val="6"/>
            <w:tcBorders>
              <w:top w:val="single" w:sz="4" w:space="0" w:color="000000"/>
              <w:left w:val="single" w:sz="4" w:space="0" w:color="000000"/>
              <w:bottom w:val="single" w:sz="4" w:space="0" w:color="000000"/>
              <w:right w:val="single" w:sz="4" w:space="0" w:color="000000"/>
            </w:tcBorders>
          </w:tcPr>
          <w:p w14:paraId="54F49209" w14:textId="77777777" w:rsidR="00B62185" w:rsidRDefault="002E441C">
            <w:pPr>
              <w:rPr>
                <w:b/>
                <w:sz w:val="20"/>
                <w:szCs w:val="20"/>
              </w:rPr>
            </w:pPr>
            <w:r>
              <w:rPr>
                <w:b/>
                <w:sz w:val="20"/>
                <w:szCs w:val="20"/>
              </w:rPr>
              <w:t>Other Affected Sites/Systems:</w:t>
            </w:r>
          </w:p>
          <w:p w14:paraId="45934859" w14:textId="77777777" w:rsidR="00B62185" w:rsidRDefault="00B62185">
            <w:pPr>
              <w:rPr>
                <w:sz w:val="20"/>
                <w:szCs w:val="20"/>
              </w:rPr>
            </w:pPr>
          </w:p>
          <w:p w14:paraId="3E4B5972" w14:textId="77777777" w:rsidR="00B62185" w:rsidRDefault="00B62185">
            <w:pPr>
              <w:rPr>
                <w:sz w:val="20"/>
                <w:szCs w:val="20"/>
              </w:rPr>
            </w:pPr>
          </w:p>
          <w:p w14:paraId="6BB33F75" w14:textId="77777777" w:rsidR="00B62185" w:rsidRDefault="00B62185">
            <w:pPr>
              <w:rPr>
                <w:sz w:val="20"/>
                <w:szCs w:val="20"/>
              </w:rPr>
            </w:pPr>
          </w:p>
          <w:p w14:paraId="56964B90" w14:textId="77777777" w:rsidR="00B62185" w:rsidRDefault="00B62185">
            <w:pPr>
              <w:rPr>
                <w:sz w:val="20"/>
                <w:szCs w:val="20"/>
              </w:rPr>
            </w:pPr>
          </w:p>
        </w:tc>
      </w:tr>
      <w:tr w:rsidR="00B62185" w14:paraId="6734E6C0" w14:textId="77777777">
        <w:trPr>
          <w:cantSplit/>
          <w:trHeight w:val="277"/>
        </w:trPr>
        <w:tc>
          <w:tcPr>
            <w:tcW w:w="9629" w:type="dxa"/>
            <w:gridSpan w:val="6"/>
            <w:tcBorders>
              <w:top w:val="single" w:sz="4" w:space="0" w:color="000000"/>
              <w:left w:val="single" w:sz="4" w:space="0" w:color="000000"/>
              <w:bottom w:val="single" w:sz="4" w:space="0" w:color="000000"/>
              <w:right w:val="single" w:sz="4" w:space="0" w:color="000000"/>
            </w:tcBorders>
          </w:tcPr>
          <w:p w14:paraId="78850BA1" w14:textId="77777777" w:rsidR="00B62185" w:rsidRDefault="002E441C">
            <w:pPr>
              <w:rPr>
                <w:b/>
                <w:sz w:val="20"/>
                <w:szCs w:val="20"/>
              </w:rPr>
            </w:pPr>
            <w:r>
              <w:rPr>
                <w:b/>
                <w:sz w:val="20"/>
                <w:szCs w:val="20"/>
              </w:rPr>
              <w:t>Damage (including disruption/suspension of service):</w:t>
            </w:r>
          </w:p>
          <w:p w14:paraId="231C2AEF" w14:textId="77777777" w:rsidR="00B62185" w:rsidRDefault="00B62185">
            <w:pPr>
              <w:rPr>
                <w:sz w:val="20"/>
                <w:szCs w:val="20"/>
              </w:rPr>
            </w:pPr>
          </w:p>
          <w:p w14:paraId="0AA7C7A7" w14:textId="77777777" w:rsidR="00B62185" w:rsidRDefault="00B62185">
            <w:pPr>
              <w:rPr>
                <w:sz w:val="20"/>
                <w:szCs w:val="20"/>
              </w:rPr>
            </w:pPr>
          </w:p>
          <w:p w14:paraId="61A30751" w14:textId="77777777" w:rsidR="00B62185" w:rsidRDefault="00B62185">
            <w:pPr>
              <w:rPr>
                <w:sz w:val="20"/>
                <w:szCs w:val="20"/>
              </w:rPr>
            </w:pPr>
          </w:p>
          <w:p w14:paraId="465C8A5D" w14:textId="77777777" w:rsidR="00B62185" w:rsidRDefault="00B62185">
            <w:pPr>
              <w:rPr>
                <w:sz w:val="20"/>
                <w:szCs w:val="20"/>
              </w:rPr>
            </w:pPr>
          </w:p>
        </w:tc>
      </w:tr>
      <w:tr w:rsidR="00B62185" w14:paraId="694B40D4" w14:textId="77777777">
        <w:trPr>
          <w:cantSplit/>
          <w:trHeight w:val="277"/>
        </w:trPr>
        <w:tc>
          <w:tcPr>
            <w:tcW w:w="9629" w:type="dxa"/>
            <w:gridSpan w:val="6"/>
            <w:tcBorders>
              <w:top w:val="single" w:sz="4" w:space="0" w:color="000000"/>
              <w:left w:val="single" w:sz="4" w:space="0" w:color="000000"/>
              <w:bottom w:val="single" w:sz="4" w:space="0" w:color="000000"/>
              <w:right w:val="single" w:sz="4" w:space="0" w:color="000000"/>
            </w:tcBorders>
          </w:tcPr>
          <w:p w14:paraId="73855333" w14:textId="77777777" w:rsidR="00B62185" w:rsidRDefault="002E441C">
            <w:pPr>
              <w:rPr>
                <w:b/>
                <w:sz w:val="20"/>
                <w:szCs w:val="20"/>
              </w:rPr>
            </w:pPr>
            <w:r>
              <w:rPr>
                <w:b/>
                <w:sz w:val="20"/>
                <w:szCs w:val="20"/>
              </w:rPr>
              <w:t>Cost Factor (including loss caused by the incident and the recovery cost/manpower):</w:t>
            </w:r>
          </w:p>
          <w:p w14:paraId="5CD5CA9B" w14:textId="77777777" w:rsidR="00B62185" w:rsidRDefault="00B62185">
            <w:pPr>
              <w:rPr>
                <w:sz w:val="20"/>
                <w:szCs w:val="20"/>
              </w:rPr>
            </w:pPr>
          </w:p>
          <w:p w14:paraId="10CA788C" w14:textId="77777777" w:rsidR="00B62185" w:rsidRDefault="00B62185">
            <w:pPr>
              <w:rPr>
                <w:sz w:val="20"/>
                <w:szCs w:val="20"/>
              </w:rPr>
            </w:pPr>
          </w:p>
          <w:p w14:paraId="427F5D57" w14:textId="77777777" w:rsidR="00B62185" w:rsidRDefault="00B62185">
            <w:pPr>
              <w:rPr>
                <w:sz w:val="20"/>
                <w:szCs w:val="20"/>
              </w:rPr>
            </w:pPr>
          </w:p>
          <w:p w14:paraId="2B2C9B36" w14:textId="77777777" w:rsidR="00B62185" w:rsidRDefault="00B62185">
            <w:pPr>
              <w:rPr>
                <w:sz w:val="20"/>
                <w:szCs w:val="20"/>
              </w:rPr>
            </w:pPr>
          </w:p>
        </w:tc>
      </w:tr>
      <w:tr w:rsidR="00B62185" w14:paraId="38BC2472" w14:textId="77777777">
        <w:trPr>
          <w:cantSplit/>
          <w:trHeight w:val="277"/>
        </w:trPr>
        <w:tc>
          <w:tcPr>
            <w:tcW w:w="9629" w:type="dxa"/>
            <w:gridSpan w:val="6"/>
            <w:tcBorders>
              <w:top w:val="single" w:sz="4" w:space="0" w:color="000000"/>
              <w:left w:val="single" w:sz="4" w:space="0" w:color="000000"/>
              <w:bottom w:val="single" w:sz="4" w:space="0" w:color="000000"/>
              <w:right w:val="single" w:sz="4" w:space="0" w:color="000000"/>
            </w:tcBorders>
          </w:tcPr>
          <w:p w14:paraId="0702F988" w14:textId="77777777" w:rsidR="00B62185" w:rsidRDefault="002E441C">
            <w:pPr>
              <w:rPr>
                <w:b/>
                <w:sz w:val="20"/>
                <w:szCs w:val="20"/>
              </w:rPr>
            </w:pPr>
            <w:r>
              <w:rPr>
                <w:b/>
                <w:sz w:val="20"/>
                <w:szCs w:val="20"/>
              </w:rPr>
              <w:t>Recommended Action to Prevent Recurrence:</w:t>
            </w:r>
          </w:p>
          <w:p w14:paraId="182B9B31" w14:textId="77777777" w:rsidR="00B62185" w:rsidRDefault="00B62185">
            <w:pPr>
              <w:rPr>
                <w:sz w:val="20"/>
                <w:szCs w:val="20"/>
              </w:rPr>
            </w:pPr>
          </w:p>
          <w:p w14:paraId="5BED76E6" w14:textId="77777777" w:rsidR="00B62185" w:rsidRDefault="00B62185">
            <w:pPr>
              <w:rPr>
                <w:sz w:val="20"/>
                <w:szCs w:val="20"/>
              </w:rPr>
            </w:pPr>
          </w:p>
          <w:p w14:paraId="3FF73610" w14:textId="77777777" w:rsidR="00B62185" w:rsidRDefault="00B62185">
            <w:pPr>
              <w:rPr>
                <w:sz w:val="20"/>
                <w:szCs w:val="20"/>
              </w:rPr>
            </w:pPr>
          </w:p>
          <w:p w14:paraId="09E1DBDB" w14:textId="77777777" w:rsidR="00B62185" w:rsidRDefault="00B62185">
            <w:pPr>
              <w:rPr>
                <w:b/>
                <w:sz w:val="20"/>
                <w:szCs w:val="20"/>
              </w:rPr>
            </w:pPr>
          </w:p>
        </w:tc>
      </w:tr>
      <w:tr w:rsidR="00B62185" w14:paraId="65E5AEF3" w14:textId="77777777">
        <w:trPr>
          <w:cantSplit/>
          <w:trHeight w:val="974"/>
        </w:trPr>
        <w:tc>
          <w:tcPr>
            <w:tcW w:w="9629" w:type="dxa"/>
            <w:gridSpan w:val="6"/>
            <w:tcBorders>
              <w:top w:val="single" w:sz="4" w:space="0" w:color="000000"/>
              <w:left w:val="single" w:sz="4" w:space="0" w:color="000000"/>
              <w:bottom w:val="nil"/>
              <w:right w:val="single" w:sz="4" w:space="0" w:color="000000"/>
            </w:tcBorders>
          </w:tcPr>
          <w:p w14:paraId="24CEF29F" w14:textId="77777777" w:rsidR="00B62185" w:rsidRDefault="002E441C">
            <w:pPr>
              <w:rPr>
                <w:b/>
                <w:sz w:val="20"/>
                <w:szCs w:val="20"/>
              </w:rPr>
            </w:pPr>
            <w:r>
              <w:rPr>
                <w:b/>
                <w:sz w:val="20"/>
                <w:szCs w:val="20"/>
              </w:rPr>
              <w:t>Other Comments:</w:t>
            </w:r>
          </w:p>
          <w:p w14:paraId="323E82FF" w14:textId="77777777" w:rsidR="00B62185" w:rsidRDefault="00B62185">
            <w:pPr>
              <w:rPr>
                <w:sz w:val="20"/>
                <w:szCs w:val="20"/>
              </w:rPr>
            </w:pPr>
          </w:p>
          <w:p w14:paraId="2334442F" w14:textId="77777777" w:rsidR="00B62185" w:rsidRDefault="00B62185">
            <w:pPr>
              <w:rPr>
                <w:sz w:val="20"/>
                <w:szCs w:val="20"/>
              </w:rPr>
            </w:pPr>
          </w:p>
          <w:p w14:paraId="272886DB" w14:textId="77777777" w:rsidR="00B62185" w:rsidRDefault="00B62185">
            <w:pPr>
              <w:rPr>
                <w:sz w:val="20"/>
                <w:szCs w:val="20"/>
              </w:rPr>
            </w:pPr>
          </w:p>
          <w:p w14:paraId="58CA59D9" w14:textId="77777777" w:rsidR="00B62185" w:rsidRDefault="00B62185">
            <w:pPr>
              <w:rPr>
                <w:b/>
                <w:sz w:val="20"/>
                <w:szCs w:val="20"/>
              </w:rPr>
            </w:pPr>
          </w:p>
        </w:tc>
      </w:tr>
      <w:tr w:rsidR="00B62185" w14:paraId="5CB32422" w14:textId="77777777">
        <w:trPr>
          <w:cantSplit/>
          <w:trHeight w:val="277"/>
        </w:trPr>
        <w:tc>
          <w:tcPr>
            <w:tcW w:w="9629" w:type="dxa"/>
            <w:gridSpan w:val="6"/>
            <w:tcBorders>
              <w:top w:val="single" w:sz="4" w:space="0" w:color="000000"/>
              <w:left w:val="single" w:sz="4" w:space="0" w:color="000000"/>
              <w:bottom w:val="single" w:sz="4" w:space="0" w:color="000000"/>
              <w:right w:val="single" w:sz="4" w:space="0" w:color="000000"/>
            </w:tcBorders>
          </w:tcPr>
          <w:p w14:paraId="3775874E" w14:textId="77777777" w:rsidR="00B62185" w:rsidRDefault="002E441C">
            <w:pPr>
              <w:ind w:hanging="964"/>
              <w:rPr>
                <w:b/>
                <w:sz w:val="20"/>
                <w:szCs w:val="20"/>
              </w:rPr>
            </w:pPr>
            <w:r>
              <w:rPr>
                <w:b/>
                <w:sz w:val="20"/>
                <w:szCs w:val="20"/>
              </w:rPr>
              <w:t>Experience Learnt:</w:t>
            </w:r>
          </w:p>
          <w:p w14:paraId="32D48BCF" w14:textId="77777777" w:rsidR="00B62185" w:rsidRDefault="00B62185">
            <w:pPr>
              <w:rPr>
                <w:sz w:val="20"/>
                <w:szCs w:val="20"/>
              </w:rPr>
            </w:pPr>
          </w:p>
          <w:p w14:paraId="1F046130" w14:textId="77777777" w:rsidR="00B62185" w:rsidRDefault="00B62185">
            <w:pPr>
              <w:rPr>
                <w:sz w:val="20"/>
                <w:szCs w:val="20"/>
              </w:rPr>
            </w:pPr>
          </w:p>
          <w:p w14:paraId="061131E0" w14:textId="77777777" w:rsidR="00B62185" w:rsidRDefault="00B62185">
            <w:pPr>
              <w:rPr>
                <w:sz w:val="20"/>
                <w:szCs w:val="20"/>
              </w:rPr>
            </w:pPr>
          </w:p>
        </w:tc>
      </w:tr>
    </w:tbl>
    <w:p w14:paraId="5F7E0A4F" w14:textId="77777777" w:rsidR="00B62185" w:rsidRDefault="00B62185">
      <w:pPr>
        <w:pBdr>
          <w:top w:val="nil"/>
          <w:left w:val="nil"/>
          <w:bottom w:val="nil"/>
          <w:right w:val="nil"/>
          <w:between w:val="nil"/>
        </w:pBdr>
        <w:spacing w:after="240"/>
        <w:rPr>
          <w:color w:val="000000"/>
        </w:rPr>
      </w:pPr>
    </w:p>
    <w:p w14:paraId="015E705D" w14:textId="77777777" w:rsidR="00B62185" w:rsidRDefault="002E441C">
      <w:pPr>
        <w:pStyle w:val="Heading2"/>
        <w:tabs>
          <w:tab w:val="left" w:pos="1985"/>
        </w:tabs>
        <w:ind w:left="1985" w:hanging="1985"/>
      </w:pPr>
      <w:bookmarkStart w:id="39" w:name="_heading=h.nmf14n" w:colFirst="0" w:colLast="0"/>
      <w:bookmarkEnd w:id="39"/>
      <w:r>
        <w:br w:type="page"/>
      </w:r>
      <w:r>
        <w:lastRenderedPageBreak/>
        <w:t xml:space="preserve">APPENDIX C - </w:t>
      </w:r>
      <w:r>
        <w:tab/>
        <w:t>Departmental IT Security Contacts Change Form</w:t>
      </w:r>
    </w:p>
    <w:tbl>
      <w:tblPr>
        <w:tblStyle w:val="af"/>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01"/>
        <w:gridCol w:w="4828"/>
      </w:tblGrid>
      <w:tr w:rsidR="00B62185" w14:paraId="4441DDB6" w14:textId="77777777">
        <w:trPr>
          <w:cantSplit/>
        </w:trPr>
        <w:tc>
          <w:tcPr>
            <w:tcW w:w="9629" w:type="dxa"/>
            <w:gridSpan w:val="2"/>
            <w:tcBorders>
              <w:bottom w:val="nil"/>
            </w:tcBorders>
            <w:shd w:val="clear" w:color="auto" w:fill="E6E6E6"/>
          </w:tcPr>
          <w:p w14:paraId="1F095656" w14:textId="77777777" w:rsidR="00B62185" w:rsidRDefault="002E441C">
            <w:pPr>
              <w:pBdr>
                <w:top w:val="nil"/>
                <w:left w:val="nil"/>
                <w:bottom w:val="none" w:sz="0" w:space="0" w:color="000000"/>
                <w:right w:val="nil"/>
                <w:between w:val="nil"/>
              </w:pBdr>
              <w:tabs>
                <w:tab w:val="center" w:pos="4320"/>
                <w:tab w:val="right" w:pos="8640"/>
              </w:tabs>
              <w:jc w:val="center"/>
              <w:rPr>
                <w:b/>
                <w:color w:val="000000"/>
              </w:rPr>
            </w:pPr>
            <w:r>
              <w:rPr>
                <w:b/>
                <w:color w:val="000000"/>
              </w:rPr>
              <w:t>Name of Department</w:t>
            </w:r>
          </w:p>
        </w:tc>
      </w:tr>
      <w:tr w:rsidR="00B62185" w14:paraId="282CD761" w14:textId="77777777">
        <w:trPr>
          <w:cantSplit/>
        </w:trPr>
        <w:tc>
          <w:tcPr>
            <w:tcW w:w="9629" w:type="dxa"/>
            <w:gridSpan w:val="2"/>
          </w:tcPr>
          <w:p w14:paraId="2DE36480" w14:textId="77777777" w:rsidR="00B62185" w:rsidRDefault="00B62185"/>
          <w:p w14:paraId="07934856" w14:textId="77777777" w:rsidR="00B62185" w:rsidRDefault="00B62185"/>
          <w:p w14:paraId="384AC9CF" w14:textId="77777777" w:rsidR="00B62185" w:rsidRDefault="00B62185"/>
        </w:tc>
      </w:tr>
      <w:tr w:rsidR="00B62185" w14:paraId="0E691335" w14:textId="77777777">
        <w:trPr>
          <w:cantSplit/>
        </w:trPr>
        <w:tc>
          <w:tcPr>
            <w:tcW w:w="9629" w:type="dxa"/>
            <w:gridSpan w:val="2"/>
            <w:tcBorders>
              <w:bottom w:val="nil"/>
            </w:tcBorders>
            <w:shd w:val="clear" w:color="auto" w:fill="E6E6E6"/>
          </w:tcPr>
          <w:p w14:paraId="5B4F5B29" w14:textId="77777777" w:rsidR="00B62185" w:rsidRDefault="002E441C">
            <w:pPr>
              <w:pBdr>
                <w:top w:val="nil"/>
                <w:left w:val="nil"/>
                <w:bottom w:val="none" w:sz="0" w:space="0" w:color="000000"/>
                <w:right w:val="nil"/>
                <w:between w:val="nil"/>
              </w:pBdr>
              <w:tabs>
                <w:tab w:val="center" w:pos="4320"/>
                <w:tab w:val="right" w:pos="8640"/>
              </w:tabs>
              <w:jc w:val="center"/>
              <w:rPr>
                <w:b/>
                <w:color w:val="000000"/>
              </w:rPr>
            </w:pPr>
            <w:r>
              <w:rPr>
                <w:b/>
                <w:color w:val="000000"/>
              </w:rPr>
              <w:t>Role of the Officer</w:t>
            </w:r>
          </w:p>
        </w:tc>
      </w:tr>
      <w:tr w:rsidR="00B62185" w14:paraId="2F5914B7" w14:textId="77777777">
        <w:trPr>
          <w:cantSplit/>
          <w:trHeight w:val="2089"/>
        </w:trPr>
        <w:tc>
          <w:tcPr>
            <w:tcW w:w="9629" w:type="dxa"/>
            <w:gridSpan w:val="2"/>
            <w:tcBorders>
              <w:bottom w:val="nil"/>
            </w:tcBorders>
          </w:tcPr>
          <w:p w14:paraId="70128D86" w14:textId="77777777" w:rsidR="00B62185" w:rsidRDefault="00B62185">
            <w:pPr>
              <w:spacing w:before="60" w:after="60"/>
            </w:pPr>
          </w:p>
          <w:p w14:paraId="12CC5381" w14:textId="77777777" w:rsidR="00B62185" w:rsidRDefault="002E441C">
            <w:pPr>
              <w:numPr>
                <w:ilvl w:val="0"/>
                <w:numId w:val="11"/>
              </w:numPr>
              <w:spacing w:before="60" w:after="60"/>
            </w:pPr>
            <w:r>
              <w:t>Business Assurance Co-ordinator (BD)</w:t>
            </w:r>
          </w:p>
          <w:p w14:paraId="43AC3F39" w14:textId="77777777" w:rsidR="00B62185" w:rsidRDefault="002E441C">
            <w:pPr>
              <w:numPr>
                <w:ilvl w:val="0"/>
                <w:numId w:val="11"/>
              </w:numPr>
              <w:spacing w:before="60" w:after="60"/>
            </w:pPr>
            <w:r>
              <w:t>User Assurance Co-ordinator (BD)</w:t>
            </w:r>
          </w:p>
          <w:p w14:paraId="420252DC" w14:textId="77777777" w:rsidR="00B62185" w:rsidRDefault="002E441C">
            <w:pPr>
              <w:numPr>
                <w:ilvl w:val="0"/>
                <w:numId w:val="11"/>
              </w:numPr>
              <w:spacing w:before="60" w:after="60"/>
            </w:pPr>
            <w:r>
              <w:t>IT System Support Manager</w:t>
            </w:r>
            <w:r>
              <w:tab/>
            </w:r>
            <w:r>
              <w:tab/>
            </w:r>
            <w:r>
              <w:tab/>
            </w:r>
            <w:r>
              <w:tab/>
            </w:r>
            <w:r>
              <w:tab/>
            </w:r>
            <w:r>
              <w:tab/>
            </w:r>
          </w:p>
          <w:p w14:paraId="6E31A400" w14:textId="77777777" w:rsidR="00B62185" w:rsidRDefault="002E441C">
            <w:pPr>
              <w:numPr>
                <w:ilvl w:val="0"/>
                <w:numId w:val="11"/>
              </w:numPr>
              <w:spacing w:before="60" w:after="60"/>
            </w:pPr>
            <w:r>
              <w:t>IT System Support Officer</w:t>
            </w:r>
          </w:p>
          <w:p w14:paraId="016D8B4A" w14:textId="77777777" w:rsidR="00B62185" w:rsidRDefault="002E441C">
            <w:pPr>
              <w:numPr>
                <w:ilvl w:val="0"/>
                <w:numId w:val="11"/>
              </w:numPr>
              <w:spacing w:before="60" w:after="60"/>
            </w:pPr>
            <w:r>
              <w:t>Vendor Support Engineer</w:t>
            </w:r>
          </w:p>
          <w:p w14:paraId="62854FF3" w14:textId="77777777" w:rsidR="00B62185" w:rsidRDefault="00B62185">
            <w:pPr>
              <w:spacing w:before="60" w:after="60"/>
            </w:pPr>
          </w:p>
        </w:tc>
      </w:tr>
      <w:tr w:rsidR="00B62185" w14:paraId="4EDEE874" w14:textId="77777777">
        <w:trPr>
          <w:cantSplit/>
        </w:trPr>
        <w:tc>
          <w:tcPr>
            <w:tcW w:w="9629" w:type="dxa"/>
            <w:gridSpan w:val="2"/>
            <w:tcBorders>
              <w:top w:val="nil"/>
              <w:bottom w:val="single" w:sz="4" w:space="0" w:color="000000"/>
            </w:tcBorders>
          </w:tcPr>
          <w:p w14:paraId="077C83F4" w14:textId="77777777" w:rsidR="00B62185" w:rsidRDefault="002E441C">
            <w:pPr>
              <w:spacing w:before="60" w:after="60"/>
              <w:jc w:val="both"/>
              <w:rPr>
                <w:u w:val="single"/>
              </w:rPr>
            </w:pPr>
            <w:r>
              <w:t xml:space="preserve">The officer to be replaced: </w:t>
            </w:r>
            <w:r>
              <w:rPr>
                <w:u w:val="single"/>
              </w:rPr>
              <w:t xml:space="preserve">                      </w:t>
            </w:r>
          </w:p>
        </w:tc>
      </w:tr>
      <w:tr w:rsidR="00B62185" w14:paraId="08EB5DF8" w14:textId="77777777">
        <w:trPr>
          <w:cantSplit/>
        </w:trPr>
        <w:tc>
          <w:tcPr>
            <w:tcW w:w="9629" w:type="dxa"/>
            <w:gridSpan w:val="2"/>
            <w:tcBorders>
              <w:top w:val="nil"/>
              <w:bottom w:val="nil"/>
            </w:tcBorders>
            <w:shd w:val="clear" w:color="auto" w:fill="E6E6E6"/>
          </w:tcPr>
          <w:p w14:paraId="5888888D" w14:textId="77777777" w:rsidR="00B62185" w:rsidRDefault="002E441C">
            <w:pPr>
              <w:pBdr>
                <w:top w:val="nil"/>
                <w:left w:val="nil"/>
                <w:bottom w:val="none" w:sz="0" w:space="0" w:color="000000"/>
                <w:right w:val="nil"/>
                <w:between w:val="nil"/>
              </w:pBdr>
              <w:tabs>
                <w:tab w:val="center" w:pos="4320"/>
                <w:tab w:val="right" w:pos="8640"/>
              </w:tabs>
              <w:spacing w:before="60" w:after="60"/>
              <w:jc w:val="center"/>
              <w:rPr>
                <w:b/>
                <w:color w:val="000000"/>
              </w:rPr>
            </w:pPr>
            <w:r>
              <w:rPr>
                <w:b/>
                <w:color w:val="000000"/>
              </w:rPr>
              <w:t>Contact Information</w:t>
            </w:r>
          </w:p>
        </w:tc>
      </w:tr>
      <w:tr w:rsidR="00B62185" w14:paraId="6E155D1F" w14:textId="77777777">
        <w:tc>
          <w:tcPr>
            <w:tcW w:w="4801" w:type="dxa"/>
          </w:tcPr>
          <w:p w14:paraId="4880B747" w14:textId="77777777" w:rsidR="00B62185" w:rsidRDefault="002E441C">
            <w:pPr>
              <w:spacing w:before="120" w:after="120"/>
            </w:pPr>
            <w:r>
              <w:t>Name:</w:t>
            </w:r>
          </w:p>
        </w:tc>
        <w:tc>
          <w:tcPr>
            <w:tcW w:w="4828" w:type="dxa"/>
          </w:tcPr>
          <w:p w14:paraId="0D0403E0" w14:textId="77777777" w:rsidR="00B62185" w:rsidRDefault="002E441C">
            <w:pPr>
              <w:spacing w:before="120" w:after="120"/>
            </w:pPr>
            <w:r>
              <w:t>Designation:</w:t>
            </w:r>
          </w:p>
        </w:tc>
      </w:tr>
      <w:tr w:rsidR="00B62185" w14:paraId="511C8A2D" w14:textId="77777777">
        <w:tc>
          <w:tcPr>
            <w:tcW w:w="4801" w:type="dxa"/>
            <w:tcBorders>
              <w:bottom w:val="nil"/>
            </w:tcBorders>
          </w:tcPr>
          <w:p w14:paraId="44A269AB" w14:textId="77777777" w:rsidR="00B62185" w:rsidRDefault="002E441C">
            <w:pPr>
              <w:spacing w:before="120" w:after="120"/>
            </w:pPr>
            <w:r>
              <w:t>Office Contact:</w:t>
            </w:r>
          </w:p>
        </w:tc>
        <w:tc>
          <w:tcPr>
            <w:tcW w:w="4828" w:type="dxa"/>
            <w:tcBorders>
              <w:bottom w:val="nil"/>
            </w:tcBorders>
          </w:tcPr>
          <w:p w14:paraId="25BCA542" w14:textId="77777777" w:rsidR="00B62185" w:rsidRDefault="002E441C">
            <w:pPr>
              <w:spacing w:before="120" w:after="120"/>
            </w:pPr>
            <w:r>
              <w:t>Fax Number:</w:t>
            </w:r>
          </w:p>
        </w:tc>
      </w:tr>
      <w:tr w:rsidR="00B62185" w14:paraId="10D8D771" w14:textId="77777777">
        <w:trPr>
          <w:cantSplit/>
        </w:trPr>
        <w:tc>
          <w:tcPr>
            <w:tcW w:w="9629" w:type="dxa"/>
            <w:gridSpan w:val="2"/>
            <w:tcBorders>
              <w:bottom w:val="nil"/>
            </w:tcBorders>
          </w:tcPr>
          <w:p w14:paraId="4EEDB8D6" w14:textId="77777777" w:rsidR="00B62185" w:rsidRDefault="002E441C">
            <w:pPr>
              <w:spacing w:before="120" w:after="120"/>
            </w:pPr>
            <w:r>
              <w:t>24 hours Contact:</w:t>
            </w:r>
          </w:p>
        </w:tc>
      </w:tr>
      <w:tr w:rsidR="00B62185" w14:paraId="1479BAE4" w14:textId="77777777">
        <w:trPr>
          <w:cantSplit/>
        </w:trPr>
        <w:tc>
          <w:tcPr>
            <w:tcW w:w="9629" w:type="dxa"/>
            <w:gridSpan w:val="2"/>
            <w:tcBorders>
              <w:bottom w:val="single" w:sz="4" w:space="0" w:color="000000"/>
            </w:tcBorders>
          </w:tcPr>
          <w:p w14:paraId="69CDBA87" w14:textId="77777777" w:rsidR="00B62185" w:rsidRDefault="002E441C">
            <w:pPr>
              <w:spacing w:before="120" w:after="120"/>
            </w:pPr>
            <w:r>
              <w:t>Internet E-mail Address:</w:t>
            </w:r>
          </w:p>
        </w:tc>
      </w:tr>
      <w:tr w:rsidR="00B62185" w14:paraId="299BDF21" w14:textId="77777777">
        <w:trPr>
          <w:cantSplit/>
        </w:trPr>
        <w:tc>
          <w:tcPr>
            <w:tcW w:w="9629" w:type="dxa"/>
            <w:gridSpan w:val="2"/>
            <w:tcBorders>
              <w:bottom w:val="single" w:sz="4" w:space="0" w:color="000000"/>
            </w:tcBorders>
          </w:tcPr>
          <w:p w14:paraId="1D037B3F" w14:textId="77777777" w:rsidR="00B62185" w:rsidRDefault="002E441C">
            <w:pPr>
              <w:spacing w:before="120" w:after="120"/>
            </w:pPr>
            <w:r>
              <w:t>Lotus Notes E-mail Address:</w:t>
            </w:r>
          </w:p>
        </w:tc>
      </w:tr>
      <w:tr w:rsidR="00B62185" w14:paraId="30CB1ABB" w14:textId="77777777">
        <w:trPr>
          <w:cantSplit/>
        </w:trPr>
        <w:tc>
          <w:tcPr>
            <w:tcW w:w="9629" w:type="dxa"/>
            <w:gridSpan w:val="2"/>
            <w:tcBorders>
              <w:top w:val="nil"/>
              <w:bottom w:val="nil"/>
            </w:tcBorders>
          </w:tcPr>
          <w:p w14:paraId="5BCBB427" w14:textId="628B71D4" w:rsidR="00B62185" w:rsidRDefault="002E441C">
            <w:pPr>
              <w:spacing w:before="120" w:after="120"/>
            </w:pPr>
            <w:r>
              <w:t xml:space="preserve">Other e-mail contact for receiving IT security related information from BD </w:t>
            </w:r>
            <w:r w:rsidR="006D63E5">
              <w:t>LSCP</w:t>
            </w:r>
            <w:r>
              <w:t xml:space="preserve"> Security Team: </w:t>
            </w:r>
          </w:p>
        </w:tc>
      </w:tr>
      <w:tr w:rsidR="00B62185" w14:paraId="2D5A5D8F" w14:textId="77777777">
        <w:trPr>
          <w:cantSplit/>
        </w:trPr>
        <w:tc>
          <w:tcPr>
            <w:tcW w:w="9629" w:type="dxa"/>
            <w:gridSpan w:val="2"/>
            <w:shd w:val="clear" w:color="auto" w:fill="E6E6E6"/>
          </w:tcPr>
          <w:p w14:paraId="7ACD343F" w14:textId="3C778E72" w:rsidR="00B62185" w:rsidRDefault="002E441C">
            <w:pPr>
              <w:spacing w:before="60" w:after="60"/>
              <w:jc w:val="center"/>
              <w:rPr>
                <w:b/>
              </w:rPr>
            </w:pPr>
            <w:r>
              <w:rPr>
                <w:b/>
              </w:rPr>
              <w:t xml:space="preserve">Submission to BD </w:t>
            </w:r>
            <w:r w:rsidR="006D63E5">
              <w:rPr>
                <w:rFonts w:hint="eastAsia"/>
                <w:b/>
                <w:lang w:eastAsia="zh-TW"/>
              </w:rPr>
              <w:t>LSCP</w:t>
            </w:r>
            <w:ins w:id="40" w:author="CSA7" w:date="2024-11-07T17:24:00Z">
              <w:r w:rsidR="001D49DB">
                <w:rPr>
                  <w:b/>
                </w:rPr>
                <w:t xml:space="preserve"> </w:t>
              </w:r>
            </w:ins>
            <w:r>
              <w:rPr>
                <w:b/>
              </w:rPr>
              <w:t>IT Security Team</w:t>
            </w:r>
          </w:p>
        </w:tc>
      </w:tr>
      <w:tr w:rsidR="00B62185" w14:paraId="760F441C" w14:textId="77777777">
        <w:trPr>
          <w:cantSplit/>
          <w:trHeight w:val="950"/>
        </w:trPr>
        <w:tc>
          <w:tcPr>
            <w:tcW w:w="9629" w:type="dxa"/>
            <w:gridSpan w:val="2"/>
            <w:tcBorders>
              <w:bottom w:val="nil"/>
            </w:tcBorders>
          </w:tcPr>
          <w:p w14:paraId="7EC3F669" w14:textId="77777777" w:rsidR="00B62185" w:rsidRDefault="00B62185">
            <w:pPr>
              <w:spacing w:before="60" w:after="60"/>
            </w:pPr>
          </w:p>
          <w:p w14:paraId="3ED11494" w14:textId="77777777" w:rsidR="00B62185" w:rsidRDefault="002E441C">
            <w:pPr>
              <w:spacing w:before="60" w:after="60"/>
            </w:pPr>
            <w:r>
              <w:t>Signature:</w:t>
            </w:r>
            <w:r>
              <w:tab/>
            </w:r>
            <w:r>
              <w:tab/>
            </w:r>
            <w:r>
              <w:tab/>
            </w:r>
            <w:r>
              <w:tab/>
            </w:r>
            <w:r>
              <w:tab/>
            </w:r>
            <w:r>
              <w:tab/>
            </w:r>
            <w:r>
              <w:tab/>
            </w:r>
            <w:r>
              <w:tab/>
            </w:r>
            <w:r>
              <w:tab/>
              <w:t>Date:</w:t>
            </w:r>
          </w:p>
        </w:tc>
      </w:tr>
      <w:tr w:rsidR="00B62185" w14:paraId="2ECBFBA8" w14:textId="77777777">
        <w:trPr>
          <w:cantSplit/>
          <w:trHeight w:val="232"/>
        </w:trPr>
        <w:tc>
          <w:tcPr>
            <w:tcW w:w="9629" w:type="dxa"/>
            <w:gridSpan w:val="2"/>
            <w:tcBorders>
              <w:top w:val="single" w:sz="4" w:space="0" w:color="000000"/>
              <w:bottom w:val="single" w:sz="4" w:space="0" w:color="000000"/>
            </w:tcBorders>
            <w:shd w:val="clear" w:color="auto" w:fill="DFDFDF"/>
          </w:tcPr>
          <w:p w14:paraId="42B4D7EA" w14:textId="77777777" w:rsidR="00B62185" w:rsidRDefault="00B62185">
            <w:pPr>
              <w:spacing w:before="60" w:after="60"/>
              <w:rPr>
                <w:i/>
              </w:rPr>
            </w:pPr>
          </w:p>
        </w:tc>
      </w:tr>
      <w:tr w:rsidR="00B62185" w14:paraId="1536D56F" w14:textId="77777777">
        <w:trPr>
          <w:cantSplit/>
          <w:trHeight w:val="2077"/>
        </w:trPr>
        <w:tc>
          <w:tcPr>
            <w:tcW w:w="9629" w:type="dxa"/>
            <w:gridSpan w:val="2"/>
            <w:tcBorders>
              <w:top w:val="nil"/>
            </w:tcBorders>
          </w:tcPr>
          <w:p w14:paraId="62823917" w14:textId="77777777" w:rsidR="00B62185" w:rsidRDefault="002E441C">
            <w:pPr>
              <w:spacing w:before="60" w:after="240"/>
              <w:rPr>
                <w:i/>
              </w:rPr>
            </w:pPr>
            <w:r>
              <w:rPr>
                <w:i/>
              </w:rPr>
              <w:t>Please return, by contact, the completed change form to the following party:</w:t>
            </w:r>
          </w:p>
          <w:p w14:paraId="38D51820" w14:textId="77777777" w:rsidR="00B62185" w:rsidRDefault="002E441C">
            <w:pPr>
              <w:tabs>
                <w:tab w:val="left" w:pos="1200"/>
              </w:tabs>
              <w:spacing w:before="60" w:after="60"/>
              <w:rPr>
                <w:i/>
              </w:rPr>
            </w:pPr>
            <w:r>
              <w:rPr>
                <w:i/>
              </w:rPr>
              <w:tab/>
              <w:t>ITU</w:t>
            </w:r>
          </w:p>
          <w:p w14:paraId="620B4543" w14:textId="77777777" w:rsidR="00B62185" w:rsidRDefault="002E441C">
            <w:pPr>
              <w:tabs>
                <w:tab w:val="left" w:pos="1200"/>
              </w:tabs>
              <w:spacing w:before="60" w:after="60"/>
              <w:ind w:left="1200"/>
              <w:rPr>
                <w:i/>
              </w:rPr>
            </w:pPr>
            <w:r>
              <w:rPr>
                <w:i/>
              </w:rPr>
              <w:t>Buildings Department</w:t>
            </w:r>
          </w:p>
          <w:p w14:paraId="656CF9AC" w14:textId="77777777" w:rsidR="00B62185" w:rsidRDefault="002E441C">
            <w:pPr>
              <w:tabs>
                <w:tab w:val="left" w:pos="1200"/>
              </w:tabs>
              <w:spacing w:before="60" w:after="60"/>
              <w:rPr>
                <w:i/>
              </w:rPr>
            </w:pPr>
            <w:r>
              <w:rPr>
                <w:i/>
              </w:rPr>
              <w:tab/>
              <w:t>Buildings Department Headquarters, North Tower, West Kowloon Government Offices,</w:t>
            </w:r>
            <w:r>
              <w:rPr>
                <w:i/>
              </w:rPr>
              <w:tab/>
              <w:t>11 Hoi Ting Road, Yau Ma Tei, Kowloon</w:t>
            </w:r>
          </w:p>
          <w:p w14:paraId="20B32FA0" w14:textId="19041C75" w:rsidR="00B62185" w:rsidRDefault="002E441C">
            <w:pPr>
              <w:tabs>
                <w:tab w:val="left" w:pos="1200"/>
              </w:tabs>
              <w:spacing w:before="60" w:after="60"/>
              <w:rPr>
                <w:i/>
              </w:rPr>
            </w:pPr>
            <w:r>
              <w:rPr>
                <w:i/>
              </w:rPr>
              <w:tab/>
              <w:t>()</w:t>
            </w:r>
          </w:p>
        </w:tc>
      </w:tr>
    </w:tbl>
    <w:p w14:paraId="73A6C1A9" w14:textId="77777777" w:rsidR="00B62185" w:rsidRDefault="00B62185">
      <w:pPr>
        <w:pBdr>
          <w:top w:val="nil"/>
          <w:left w:val="nil"/>
          <w:bottom w:val="nil"/>
          <w:right w:val="nil"/>
          <w:between w:val="nil"/>
        </w:pBdr>
        <w:spacing w:after="240"/>
        <w:rPr>
          <w:color w:val="000000"/>
        </w:rPr>
      </w:pPr>
    </w:p>
    <w:p w14:paraId="5F607564" w14:textId="77777777" w:rsidR="00B62185" w:rsidRDefault="002E441C">
      <w:pPr>
        <w:pStyle w:val="Heading2"/>
        <w:tabs>
          <w:tab w:val="left" w:pos="1985"/>
        </w:tabs>
        <w:ind w:left="1985" w:hanging="1985"/>
      </w:pPr>
      <w:bookmarkStart w:id="41" w:name="_heading=h.37m2jsg" w:colFirst="0" w:colLast="0"/>
      <w:bookmarkEnd w:id="41"/>
      <w:r>
        <w:br w:type="page"/>
      </w:r>
      <w:r>
        <w:lastRenderedPageBreak/>
        <w:t xml:space="preserve">APPENDIX D – </w:t>
      </w:r>
      <w:r>
        <w:tab/>
        <w:t>IDENTIFICATION OF INCIDENT</w:t>
      </w:r>
    </w:p>
    <w:p w14:paraId="1284670E" w14:textId="77777777" w:rsidR="00B62185" w:rsidRDefault="002E441C">
      <w:pPr>
        <w:pBdr>
          <w:top w:val="nil"/>
          <w:left w:val="nil"/>
          <w:bottom w:val="nil"/>
          <w:right w:val="nil"/>
          <w:between w:val="nil"/>
        </w:pBdr>
        <w:spacing w:after="240"/>
        <w:rPr>
          <w:color w:val="000000"/>
        </w:rPr>
      </w:pPr>
      <w:r>
        <w:rPr>
          <w:color w:val="000000"/>
        </w:rPr>
        <w:t>TYPES OF INCIDENTS</w:t>
      </w:r>
    </w:p>
    <w:p w14:paraId="7C7242DF" w14:textId="77777777" w:rsidR="00B62185" w:rsidRDefault="002E441C">
      <w:pPr>
        <w:pBdr>
          <w:top w:val="nil"/>
          <w:left w:val="nil"/>
          <w:bottom w:val="nil"/>
          <w:right w:val="nil"/>
          <w:between w:val="nil"/>
        </w:pBdr>
        <w:spacing w:after="240"/>
        <w:rPr>
          <w:color w:val="000000"/>
          <w:sz w:val="23"/>
          <w:szCs w:val="23"/>
        </w:rPr>
      </w:pPr>
      <w:r>
        <w:rPr>
          <w:color w:val="000000"/>
          <w:sz w:val="23"/>
          <w:szCs w:val="23"/>
        </w:rPr>
        <w:t>Information security incident that is of major impact to Government services and/or image should be reported. The following table lists some of the incident types and its description:</w:t>
      </w:r>
    </w:p>
    <w:tbl>
      <w:tblPr>
        <w:tblStyle w:val="af0"/>
        <w:tblW w:w="9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8"/>
        <w:gridCol w:w="7691"/>
      </w:tblGrid>
      <w:tr w:rsidR="00B62185" w14:paraId="7D86FFE6" w14:textId="77777777">
        <w:tc>
          <w:tcPr>
            <w:tcW w:w="1938" w:type="dxa"/>
            <w:shd w:val="clear" w:color="auto" w:fill="808080"/>
          </w:tcPr>
          <w:p w14:paraId="467C6D75" w14:textId="77777777" w:rsidR="00B62185" w:rsidRDefault="002E441C">
            <w:pPr>
              <w:widowControl w:val="0"/>
              <w:pBdr>
                <w:top w:val="nil"/>
                <w:left w:val="nil"/>
                <w:bottom w:val="nil"/>
                <w:right w:val="nil"/>
                <w:between w:val="nil"/>
              </w:pBdr>
              <w:rPr>
                <w:b/>
                <w:color w:val="000000"/>
                <w:sz w:val="23"/>
                <w:szCs w:val="23"/>
              </w:rPr>
            </w:pPr>
            <w:r>
              <w:rPr>
                <w:b/>
                <w:color w:val="000000"/>
                <w:sz w:val="23"/>
                <w:szCs w:val="23"/>
              </w:rPr>
              <w:t xml:space="preserve">IT Security Incident </w:t>
            </w:r>
          </w:p>
        </w:tc>
        <w:tc>
          <w:tcPr>
            <w:tcW w:w="7691" w:type="dxa"/>
            <w:shd w:val="clear" w:color="auto" w:fill="808080"/>
          </w:tcPr>
          <w:p w14:paraId="2E7FF281" w14:textId="77777777" w:rsidR="00B62185" w:rsidRDefault="002E441C">
            <w:pPr>
              <w:widowControl w:val="0"/>
              <w:pBdr>
                <w:top w:val="nil"/>
                <w:left w:val="nil"/>
                <w:bottom w:val="nil"/>
                <w:right w:val="nil"/>
                <w:between w:val="nil"/>
              </w:pBdr>
              <w:rPr>
                <w:b/>
                <w:color w:val="000000"/>
                <w:sz w:val="23"/>
                <w:szCs w:val="23"/>
              </w:rPr>
            </w:pPr>
            <w:r>
              <w:rPr>
                <w:b/>
                <w:color w:val="000000"/>
                <w:sz w:val="23"/>
                <w:szCs w:val="23"/>
              </w:rPr>
              <w:t xml:space="preserve">Description </w:t>
            </w:r>
          </w:p>
        </w:tc>
      </w:tr>
      <w:tr w:rsidR="00B62185" w14:paraId="5DD083DF" w14:textId="77777777">
        <w:tc>
          <w:tcPr>
            <w:tcW w:w="1938" w:type="dxa"/>
          </w:tcPr>
          <w:p w14:paraId="3F140DDF"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Denial of service attack </w:t>
            </w:r>
          </w:p>
        </w:tc>
        <w:tc>
          <w:tcPr>
            <w:tcW w:w="7691" w:type="dxa"/>
          </w:tcPr>
          <w:p w14:paraId="7F64EC77"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Prevention of the use of information resources either intentionally or unintentionally, which affects the availability of the information resources. Examples of such attacks are SYN flood, Ping O death and Ping flooding, which trying to overload either the computer system or the network connection in order to disable the system from delivering the normal service to its users. </w:t>
            </w:r>
          </w:p>
        </w:tc>
      </w:tr>
      <w:tr w:rsidR="00B62185" w14:paraId="36F3E9D9" w14:textId="77777777">
        <w:tc>
          <w:tcPr>
            <w:tcW w:w="1938" w:type="dxa"/>
          </w:tcPr>
          <w:p w14:paraId="235FD88E" w14:textId="77777777" w:rsidR="00B62185" w:rsidRDefault="002E441C">
            <w:pPr>
              <w:widowControl w:val="0"/>
              <w:pBdr>
                <w:top w:val="nil"/>
                <w:left w:val="nil"/>
                <w:bottom w:val="nil"/>
                <w:right w:val="nil"/>
                <w:between w:val="nil"/>
              </w:pBdr>
              <w:rPr>
                <w:color w:val="000000"/>
              </w:rPr>
            </w:pPr>
            <w:r>
              <w:rPr>
                <w:color w:val="000000"/>
                <w:sz w:val="23"/>
                <w:szCs w:val="23"/>
              </w:rPr>
              <w:t xml:space="preserve">Email bombing </w:t>
            </w:r>
          </w:p>
        </w:tc>
        <w:tc>
          <w:tcPr>
            <w:tcW w:w="7691" w:type="dxa"/>
          </w:tcPr>
          <w:p w14:paraId="2F03918F" w14:textId="77777777" w:rsidR="00B62185" w:rsidRDefault="002E441C">
            <w:pPr>
              <w:widowControl w:val="0"/>
              <w:pBdr>
                <w:top w:val="nil"/>
                <w:left w:val="nil"/>
                <w:bottom w:val="nil"/>
                <w:right w:val="nil"/>
                <w:between w:val="nil"/>
              </w:pBdr>
              <w:rPr>
                <w:color w:val="000000"/>
              </w:rPr>
            </w:pPr>
            <w:r>
              <w:rPr>
                <w:color w:val="000000"/>
                <w:sz w:val="23"/>
                <w:szCs w:val="23"/>
              </w:rPr>
              <w:t xml:space="preserve">By either sending large volume of unsolicited email to a mail server with a view to launching a denial-of service type of attack to the mail server, or using the victim's system as a base to launch such attack to a third party's mail server so as to frame the victim. </w:t>
            </w:r>
          </w:p>
        </w:tc>
      </w:tr>
      <w:tr w:rsidR="00B62185" w14:paraId="592715F1" w14:textId="77777777">
        <w:tc>
          <w:tcPr>
            <w:tcW w:w="1938" w:type="dxa"/>
          </w:tcPr>
          <w:p w14:paraId="465F0DF0"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Large scale malicious code attack </w:t>
            </w:r>
          </w:p>
        </w:tc>
        <w:tc>
          <w:tcPr>
            <w:tcW w:w="7691" w:type="dxa"/>
          </w:tcPr>
          <w:p w14:paraId="47A67D70" w14:textId="77777777" w:rsidR="00B62185" w:rsidRDefault="002E441C">
            <w:pPr>
              <w:widowControl w:val="0"/>
              <w:pBdr>
                <w:top w:val="nil"/>
                <w:left w:val="nil"/>
                <w:bottom w:val="nil"/>
                <w:right w:val="nil"/>
                <w:between w:val="nil"/>
              </w:pBdr>
              <w:rPr>
                <w:color w:val="000000"/>
              </w:rPr>
            </w:pPr>
            <w:r>
              <w:rPr>
                <w:color w:val="000000"/>
                <w:sz w:val="23"/>
                <w:szCs w:val="23"/>
              </w:rPr>
              <w:t xml:space="preserve">Malicious code attacks include attacks by programs such as computer viruses, Trojan horse programs, worms, and scripts used by crackers/hackers to gain privileges, capture passwords, and/or modify audit logs to exclude unauthorized activity. Self-replicating malicious code such as computer viruses and worms can furthermore replicate rapidly, thereby making containment an especially difficult problem. </w:t>
            </w:r>
          </w:p>
        </w:tc>
      </w:tr>
      <w:tr w:rsidR="00B62185" w14:paraId="33A6796C" w14:textId="77777777">
        <w:tc>
          <w:tcPr>
            <w:tcW w:w="1938" w:type="dxa"/>
          </w:tcPr>
          <w:p w14:paraId="4B8199BD"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Defacement of web page </w:t>
            </w:r>
          </w:p>
        </w:tc>
        <w:tc>
          <w:tcPr>
            <w:tcW w:w="7691" w:type="dxa"/>
          </w:tcPr>
          <w:p w14:paraId="45F3C3AC"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Unauthorized alteration of the content of one of more web pages of the website on Internet. </w:t>
            </w:r>
          </w:p>
        </w:tc>
      </w:tr>
      <w:tr w:rsidR="00B62185" w14:paraId="7F682DE5" w14:textId="77777777">
        <w:tc>
          <w:tcPr>
            <w:tcW w:w="1938" w:type="dxa"/>
          </w:tcPr>
          <w:p w14:paraId="148CF935" w14:textId="77777777" w:rsidR="00B62185" w:rsidRDefault="002E441C">
            <w:pPr>
              <w:widowControl w:val="0"/>
              <w:pBdr>
                <w:top w:val="nil"/>
                <w:left w:val="nil"/>
                <w:bottom w:val="nil"/>
                <w:right w:val="nil"/>
                <w:between w:val="nil"/>
              </w:pBdr>
              <w:rPr>
                <w:color w:val="000000"/>
              </w:rPr>
            </w:pPr>
            <w:r>
              <w:rPr>
                <w:color w:val="000000"/>
                <w:sz w:val="23"/>
                <w:szCs w:val="23"/>
              </w:rPr>
              <w:t xml:space="preserve">Eavesdropping </w:t>
            </w:r>
          </w:p>
        </w:tc>
        <w:tc>
          <w:tcPr>
            <w:tcW w:w="7691" w:type="dxa"/>
          </w:tcPr>
          <w:p w14:paraId="7F4118FA" w14:textId="77777777" w:rsidR="00B62185" w:rsidRDefault="002E441C">
            <w:pPr>
              <w:widowControl w:val="0"/>
              <w:pBdr>
                <w:top w:val="nil"/>
                <w:left w:val="nil"/>
                <w:bottom w:val="nil"/>
                <w:right w:val="nil"/>
                <w:between w:val="nil"/>
              </w:pBdr>
              <w:rPr>
                <w:color w:val="000000"/>
              </w:rPr>
            </w:pPr>
            <w:r>
              <w:rPr>
                <w:color w:val="000000"/>
                <w:sz w:val="23"/>
                <w:szCs w:val="23"/>
              </w:rPr>
              <w:t xml:space="preserve">An illegally capturing and stealing of data, packet through network or other means of communication. </w:t>
            </w:r>
          </w:p>
        </w:tc>
      </w:tr>
      <w:tr w:rsidR="00B62185" w14:paraId="106F038D" w14:textId="77777777">
        <w:tc>
          <w:tcPr>
            <w:tcW w:w="1938" w:type="dxa"/>
          </w:tcPr>
          <w:p w14:paraId="5AB5ACCA" w14:textId="77777777" w:rsidR="00B62185" w:rsidRDefault="002E441C">
            <w:pPr>
              <w:widowControl w:val="0"/>
              <w:pBdr>
                <w:top w:val="nil"/>
                <w:left w:val="nil"/>
                <w:bottom w:val="nil"/>
                <w:right w:val="nil"/>
                <w:between w:val="nil"/>
              </w:pBdr>
              <w:rPr>
                <w:color w:val="000000"/>
              </w:rPr>
            </w:pPr>
            <w:r>
              <w:rPr>
                <w:color w:val="000000"/>
                <w:sz w:val="23"/>
                <w:szCs w:val="23"/>
              </w:rPr>
              <w:t xml:space="preserve">Compromise </w:t>
            </w:r>
          </w:p>
        </w:tc>
        <w:tc>
          <w:tcPr>
            <w:tcW w:w="7691" w:type="dxa"/>
          </w:tcPr>
          <w:p w14:paraId="06B2B24E" w14:textId="77777777" w:rsidR="00B62185" w:rsidRDefault="002E441C">
            <w:pPr>
              <w:widowControl w:val="0"/>
              <w:pBdr>
                <w:top w:val="nil"/>
                <w:left w:val="nil"/>
                <w:bottom w:val="nil"/>
                <w:right w:val="nil"/>
                <w:between w:val="nil"/>
              </w:pBdr>
              <w:rPr>
                <w:color w:val="000000"/>
              </w:rPr>
            </w:pPr>
            <w:r>
              <w:rPr>
                <w:color w:val="000000"/>
                <w:sz w:val="23"/>
                <w:szCs w:val="23"/>
              </w:rPr>
              <w:t xml:space="preserve">A violation of a security policy in which an unauthorized disclosure or loss of sensitive information may be resulted. </w:t>
            </w:r>
          </w:p>
        </w:tc>
      </w:tr>
      <w:tr w:rsidR="00B62185" w14:paraId="49BC14E2" w14:textId="77777777">
        <w:tc>
          <w:tcPr>
            <w:tcW w:w="1938" w:type="dxa"/>
          </w:tcPr>
          <w:p w14:paraId="0DE7E7F5"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Penetration </w:t>
            </w:r>
          </w:p>
        </w:tc>
        <w:tc>
          <w:tcPr>
            <w:tcW w:w="7691" w:type="dxa"/>
          </w:tcPr>
          <w:p w14:paraId="14BA4A2B"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The successful unauthorized access to an information system. </w:t>
            </w:r>
          </w:p>
        </w:tc>
      </w:tr>
      <w:tr w:rsidR="00B62185" w14:paraId="10D98C67" w14:textId="77777777">
        <w:tc>
          <w:tcPr>
            <w:tcW w:w="1938" w:type="dxa"/>
          </w:tcPr>
          <w:p w14:paraId="4F7A03F5"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Intrusion </w:t>
            </w:r>
          </w:p>
        </w:tc>
        <w:tc>
          <w:tcPr>
            <w:tcW w:w="7691" w:type="dxa"/>
          </w:tcPr>
          <w:p w14:paraId="16F6B063"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Any set of actions that attempt to compromise the integrity, confidentiality or availability of a resource. </w:t>
            </w:r>
          </w:p>
        </w:tc>
      </w:tr>
      <w:tr w:rsidR="00B62185" w14:paraId="37DB261C" w14:textId="77777777">
        <w:tc>
          <w:tcPr>
            <w:tcW w:w="1938" w:type="dxa"/>
          </w:tcPr>
          <w:p w14:paraId="04EBF502"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Masquerading </w:t>
            </w:r>
          </w:p>
        </w:tc>
        <w:tc>
          <w:tcPr>
            <w:tcW w:w="7691" w:type="dxa"/>
          </w:tcPr>
          <w:p w14:paraId="6B22F9EF"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The use of another person’s identity to gain excess privilege in accessing system. </w:t>
            </w:r>
          </w:p>
        </w:tc>
      </w:tr>
      <w:tr w:rsidR="00B62185" w14:paraId="39390540" w14:textId="77777777">
        <w:tc>
          <w:tcPr>
            <w:tcW w:w="1938" w:type="dxa"/>
          </w:tcPr>
          <w:p w14:paraId="6D51C361"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Unauthorized access </w:t>
            </w:r>
          </w:p>
        </w:tc>
        <w:tc>
          <w:tcPr>
            <w:tcW w:w="7691" w:type="dxa"/>
          </w:tcPr>
          <w:p w14:paraId="74C15DD1"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Physical or logical access to whole or part of an information system and/or its data without the prior permission of the system owner. </w:t>
            </w:r>
          </w:p>
        </w:tc>
      </w:tr>
      <w:tr w:rsidR="00B62185" w14:paraId="24EA79EE" w14:textId="77777777">
        <w:tc>
          <w:tcPr>
            <w:tcW w:w="1938" w:type="dxa"/>
          </w:tcPr>
          <w:p w14:paraId="5B8B387F"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Misuse </w:t>
            </w:r>
          </w:p>
        </w:tc>
        <w:tc>
          <w:tcPr>
            <w:tcW w:w="7691" w:type="dxa"/>
          </w:tcPr>
          <w:p w14:paraId="07034E96"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Misuse occurs when someone uses a computing system for other than the permitted purposes, e.g., when a genuine user uses a Government computer and email account to launch an email bombing attack to others. </w:t>
            </w:r>
          </w:p>
        </w:tc>
      </w:tr>
      <w:tr w:rsidR="00B62185" w14:paraId="71519445" w14:textId="77777777">
        <w:tc>
          <w:tcPr>
            <w:tcW w:w="1938" w:type="dxa"/>
          </w:tcPr>
          <w:p w14:paraId="52546418"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Fraudulent website or email </w:t>
            </w:r>
          </w:p>
        </w:tc>
        <w:tc>
          <w:tcPr>
            <w:tcW w:w="7691" w:type="dxa"/>
          </w:tcPr>
          <w:p w14:paraId="0A90D53F"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The use of fake Government websites or spoofed emails claiming to be sent from the Government which are potentially related to fraudulent activities. Common attack techniques include </w:t>
            </w:r>
            <w:r>
              <w:rPr>
                <w:i/>
                <w:color w:val="000000"/>
                <w:sz w:val="23"/>
                <w:szCs w:val="23"/>
              </w:rPr>
              <w:t>phishing</w:t>
            </w:r>
            <w:r>
              <w:rPr>
                <w:color w:val="000000"/>
                <w:sz w:val="18"/>
                <w:szCs w:val="18"/>
              </w:rPr>
              <w:t xml:space="preserve">1 </w:t>
            </w:r>
            <w:r>
              <w:rPr>
                <w:color w:val="000000"/>
                <w:sz w:val="23"/>
                <w:szCs w:val="23"/>
              </w:rPr>
              <w:t xml:space="preserve">and </w:t>
            </w:r>
            <w:r>
              <w:rPr>
                <w:i/>
                <w:color w:val="000000"/>
                <w:sz w:val="23"/>
                <w:szCs w:val="23"/>
              </w:rPr>
              <w:t>pharming</w:t>
            </w:r>
            <w:r>
              <w:rPr>
                <w:color w:val="000000"/>
                <w:sz w:val="18"/>
                <w:szCs w:val="18"/>
              </w:rPr>
              <w:t>2</w:t>
            </w:r>
            <w:r>
              <w:rPr>
                <w:color w:val="000000"/>
                <w:sz w:val="23"/>
                <w:szCs w:val="23"/>
              </w:rPr>
              <w:t xml:space="preserve">. </w:t>
            </w:r>
          </w:p>
        </w:tc>
      </w:tr>
      <w:tr w:rsidR="00B62185" w14:paraId="14F1B6A4" w14:textId="77777777">
        <w:tc>
          <w:tcPr>
            <w:tcW w:w="1938" w:type="dxa"/>
          </w:tcPr>
          <w:p w14:paraId="61B218B8"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Leaking of classified data </w:t>
            </w:r>
          </w:p>
        </w:tc>
        <w:tc>
          <w:tcPr>
            <w:tcW w:w="7691" w:type="dxa"/>
          </w:tcPr>
          <w:p w14:paraId="086B3C37" w14:textId="77777777" w:rsidR="00B62185" w:rsidRDefault="002E441C">
            <w:pPr>
              <w:widowControl w:val="0"/>
              <w:pBdr>
                <w:top w:val="nil"/>
                <w:left w:val="nil"/>
                <w:bottom w:val="nil"/>
                <w:right w:val="nil"/>
                <w:between w:val="nil"/>
              </w:pBdr>
              <w:rPr>
                <w:color w:val="000000"/>
                <w:sz w:val="23"/>
                <w:szCs w:val="23"/>
              </w:rPr>
            </w:pPr>
            <w:r>
              <w:rPr>
                <w:color w:val="000000"/>
                <w:sz w:val="23"/>
                <w:szCs w:val="23"/>
              </w:rPr>
              <w:t xml:space="preserve">Classified data was exposed or accessible by unauthorized persons. </w:t>
            </w:r>
          </w:p>
        </w:tc>
      </w:tr>
    </w:tbl>
    <w:p w14:paraId="17F86EF2" w14:textId="77777777" w:rsidR="00B62185" w:rsidRDefault="00B62185">
      <w:pPr>
        <w:pBdr>
          <w:top w:val="nil"/>
          <w:left w:val="nil"/>
          <w:bottom w:val="nil"/>
          <w:right w:val="nil"/>
          <w:between w:val="nil"/>
        </w:pBdr>
        <w:spacing w:after="240"/>
        <w:rPr>
          <w:color w:val="000000"/>
        </w:rPr>
      </w:pPr>
    </w:p>
    <w:p w14:paraId="30C50AB0" w14:textId="77777777" w:rsidR="00B62185" w:rsidRDefault="00B62185">
      <w:pPr>
        <w:pStyle w:val="Heading2"/>
        <w:tabs>
          <w:tab w:val="left" w:pos="1985"/>
        </w:tabs>
        <w:ind w:left="1985" w:hanging="1985"/>
      </w:pPr>
    </w:p>
    <w:sectPr w:rsidR="00B62185">
      <w:headerReference w:type="default" r:id="rId15"/>
      <w:footerReference w:type="default" r:id="rId16"/>
      <w:pgSz w:w="11907" w:h="16839"/>
      <w:pgMar w:top="1440" w:right="1134" w:bottom="1134" w:left="1134"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 w:author="CSA7" w:date="2024-11-07T17:33:00Z" w:initials="CSA7">
    <w:p w14:paraId="58E34A61" w14:textId="7570DDF4" w:rsidR="00654061" w:rsidRDefault="00654061">
      <w:pPr>
        <w:pStyle w:val="CommentText"/>
      </w:pPr>
      <w:r>
        <w:rPr>
          <w:rStyle w:val="CommentReference"/>
        </w:rPr>
        <w:annotationRef/>
      </w:r>
      <w:r>
        <w:rPr>
          <w:rFonts w:hint="eastAsia"/>
        </w:rPr>
        <w:t xml:space="preserve">Not enough.  </w:t>
      </w:r>
      <w:r>
        <w:rPr>
          <w:rFonts w:hint="eastAsia"/>
          <w:noProof/>
        </w:rPr>
        <w:t>Please follow Government policy.  Follwing escalate paths may be considered.</w:t>
      </w:r>
    </w:p>
    <w:p w14:paraId="018C65FD" w14:textId="77777777" w:rsidR="00654061" w:rsidRDefault="00654061">
      <w:pPr>
        <w:pStyle w:val="CommentText"/>
      </w:pPr>
    </w:p>
    <w:p w14:paraId="665EA89F" w14:textId="77777777" w:rsidR="00654061" w:rsidRPr="009A47FE" w:rsidRDefault="00654061" w:rsidP="009A47FE">
      <w:pPr>
        <w:pStyle w:val="CommentText"/>
      </w:pPr>
      <w:bookmarkStart w:id="22" w:name="GIRO"/>
      <w:r w:rsidRPr="009A47FE">
        <w:rPr>
          <w:b/>
          <w:bCs/>
        </w:rPr>
        <w:t>Contact Point of GIRO Standing Office</w:t>
      </w:r>
      <w:bookmarkEnd w:id="22"/>
      <w:r w:rsidRPr="009A47FE">
        <w:rPr>
          <w:b/>
          <w:bCs/>
        </w:rPr>
        <w:t>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49"/>
        <w:gridCol w:w="5574"/>
      </w:tblGrid>
      <w:tr w:rsidR="00654061" w:rsidRPr="009A47FE" w14:paraId="47A987E5" w14:textId="77777777" w:rsidTr="009A47FE">
        <w:trPr>
          <w:trHeight w:val="420"/>
          <w:tblCellSpacing w:w="15" w:type="dxa"/>
        </w:trPr>
        <w:tc>
          <w:tcPr>
            <w:tcW w:w="2100" w:type="pct"/>
            <w:tcBorders>
              <w:top w:val="outset" w:sz="6" w:space="0" w:color="auto"/>
              <w:left w:val="outset" w:sz="6" w:space="0" w:color="auto"/>
              <w:bottom w:val="outset" w:sz="6" w:space="0" w:color="auto"/>
              <w:right w:val="outset" w:sz="6" w:space="0" w:color="auto"/>
            </w:tcBorders>
            <w:hideMark/>
          </w:tcPr>
          <w:p w14:paraId="5877D19F" w14:textId="77777777" w:rsidR="00654061" w:rsidRPr="009A47FE" w:rsidRDefault="00654061" w:rsidP="009A47FE">
            <w:pPr>
              <w:pStyle w:val="CommentText"/>
            </w:pPr>
            <w:r w:rsidRPr="009A47FE">
              <w:rPr>
                <w:b/>
                <w:bCs/>
              </w:rPr>
              <w:t>24-hours Incident Report Hotline</w:t>
            </w:r>
          </w:p>
        </w:tc>
        <w:tc>
          <w:tcPr>
            <w:tcW w:w="2900" w:type="pct"/>
            <w:tcBorders>
              <w:top w:val="outset" w:sz="6" w:space="0" w:color="auto"/>
              <w:left w:val="outset" w:sz="6" w:space="0" w:color="auto"/>
              <w:bottom w:val="outset" w:sz="6" w:space="0" w:color="auto"/>
              <w:right w:val="outset" w:sz="6" w:space="0" w:color="auto"/>
            </w:tcBorders>
            <w:hideMark/>
          </w:tcPr>
          <w:p w14:paraId="07B1B641" w14:textId="77777777" w:rsidR="00654061" w:rsidRPr="009A47FE" w:rsidRDefault="00654061" w:rsidP="009A47FE">
            <w:pPr>
              <w:pStyle w:val="CommentText"/>
            </w:pPr>
            <w:r w:rsidRPr="009A47FE">
              <w:t>2827 8585</w:t>
            </w:r>
          </w:p>
        </w:tc>
      </w:tr>
      <w:tr w:rsidR="00654061" w:rsidRPr="009A47FE" w14:paraId="7B9DEB95" w14:textId="77777777" w:rsidTr="009A47FE">
        <w:trPr>
          <w:trHeight w:val="330"/>
          <w:tblCellSpacing w:w="15" w:type="dxa"/>
        </w:trPr>
        <w:tc>
          <w:tcPr>
            <w:tcW w:w="2100" w:type="pct"/>
            <w:tcBorders>
              <w:top w:val="outset" w:sz="6" w:space="0" w:color="auto"/>
              <w:left w:val="outset" w:sz="6" w:space="0" w:color="auto"/>
              <w:bottom w:val="outset" w:sz="6" w:space="0" w:color="auto"/>
              <w:right w:val="outset" w:sz="6" w:space="0" w:color="auto"/>
            </w:tcBorders>
            <w:hideMark/>
          </w:tcPr>
          <w:p w14:paraId="4DCF4371" w14:textId="77777777" w:rsidR="00654061" w:rsidRPr="009A47FE" w:rsidRDefault="00654061" w:rsidP="009A47FE">
            <w:pPr>
              <w:pStyle w:val="CommentText"/>
            </w:pPr>
            <w:r w:rsidRPr="009A47FE">
              <w:rPr>
                <w:b/>
                <w:bCs/>
              </w:rPr>
              <w:t>Email</w:t>
            </w:r>
          </w:p>
        </w:tc>
        <w:tc>
          <w:tcPr>
            <w:tcW w:w="2900" w:type="pct"/>
            <w:tcBorders>
              <w:top w:val="outset" w:sz="6" w:space="0" w:color="auto"/>
              <w:left w:val="outset" w:sz="6" w:space="0" w:color="auto"/>
              <w:bottom w:val="outset" w:sz="6" w:space="0" w:color="auto"/>
              <w:right w:val="outset" w:sz="6" w:space="0" w:color="auto"/>
            </w:tcBorders>
            <w:hideMark/>
          </w:tcPr>
          <w:p w14:paraId="235B2B6E" w14:textId="77777777" w:rsidR="00654061" w:rsidRPr="009A47FE" w:rsidRDefault="006A4C40" w:rsidP="009A47FE">
            <w:pPr>
              <w:pStyle w:val="CommentText"/>
            </w:pPr>
            <w:hyperlink r:id="rId1" w:history="1">
              <w:r w:rsidR="00654061" w:rsidRPr="009A47FE">
                <w:rPr>
                  <w:rStyle w:val="Hyperlink"/>
                </w:rPr>
                <w:t>GIRO Standing Office/DPO/HKSARG@DPO &lt;csirt@govcert.gov.hk&gt;</w:t>
              </w:r>
            </w:hyperlink>
          </w:p>
        </w:tc>
      </w:tr>
      <w:tr w:rsidR="00654061" w:rsidRPr="009A47FE" w14:paraId="72D2829B" w14:textId="77777777" w:rsidTr="009A47FE">
        <w:trPr>
          <w:trHeight w:val="435"/>
          <w:tblCellSpacing w:w="15" w:type="dxa"/>
        </w:trPr>
        <w:tc>
          <w:tcPr>
            <w:tcW w:w="2100" w:type="pct"/>
            <w:tcBorders>
              <w:top w:val="outset" w:sz="6" w:space="0" w:color="auto"/>
              <w:left w:val="outset" w:sz="6" w:space="0" w:color="auto"/>
              <w:bottom w:val="outset" w:sz="6" w:space="0" w:color="auto"/>
              <w:right w:val="outset" w:sz="6" w:space="0" w:color="auto"/>
            </w:tcBorders>
            <w:hideMark/>
          </w:tcPr>
          <w:p w14:paraId="74639E0C" w14:textId="77777777" w:rsidR="00654061" w:rsidRPr="009A47FE" w:rsidRDefault="00654061" w:rsidP="009A47FE">
            <w:pPr>
              <w:pStyle w:val="CommentText"/>
            </w:pPr>
            <w:r w:rsidRPr="009A47FE">
              <w:rPr>
                <w:b/>
                <w:bCs/>
              </w:rPr>
              <w:t>Office Contact</w:t>
            </w:r>
          </w:p>
        </w:tc>
        <w:tc>
          <w:tcPr>
            <w:tcW w:w="2900" w:type="pct"/>
            <w:tcBorders>
              <w:top w:val="outset" w:sz="6" w:space="0" w:color="auto"/>
              <w:left w:val="outset" w:sz="6" w:space="0" w:color="auto"/>
              <w:bottom w:val="outset" w:sz="6" w:space="0" w:color="auto"/>
              <w:right w:val="outset" w:sz="6" w:space="0" w:color="auto"/>
            </w:tcBorders>
            <w:vAlign w:val="center"/>
            <w:hideMark/>
          </w:tcPr>
          <w:p w14:paraId="2CB33A5B" w14:textId="77777777" w:rsidR="00654061" w:rsidRPr="009A47FE" w:rsidRDefault="00654061" w:rsidP="009A47FE">
            <w:pPr>
              <w:pStyle w:val="CommentText"/>
            </w:pPr>
            <w:r w:rsidRPr="009A47FE">
              <w:t>Mr. Rick CHAN  -   DPO, SSM(PGC)1,     Tel: 3855 6723</w:t>
            </w:r>
            <w:r w:rsidRPr="009A47FE">
              <w:br/>
              <w:t>Mr. Tim CHAN  -   DPO, SM(PGC)12,     Tel: 3855 6993</w:t>
            </w:r>
          </w:p>
        </w:tc>
      </w:tr>
      <w:tr w:rsidR="00654061" w:rsidRPr="009A47FE" w14:paraId="06A21495" w14:textId="77777777" w:rsidTr="009A47FE">
        <w:trPr>
          <w:trHeight w:val="420"/>
          <w:tblCellSpacing w:w="15" w:type="dxa"/>
        </w:trPr>
        <w:tc>
          <w:tcPr>
            <w:tcW w:w="2100" w:type="pct"/>
            <w:tcBorders>
              <w:top w:val="outset" w:sz="6" w:space="0" w:color="auto"/>
              <w:left w:val="outset" w:sz="6" w:space="0" w:color="auto"/>
              <w:bottom w:val="outset" w:sz="6" w:space="0" w:color="auto"/>
              <w:right w:val="outset" w:sz="6" w:space="0" w:color="auto"/>
            </w:tcBorders>
            <w:hideMark/>
          </w:tcPr>
          <w:p w14:paraId="10E97470" w14:textId="77777777" w:rsidR="00654061" w:rsidRPr="009A47FE" w:rsidRDefault="00654061" w:rsidP="009A47FE">
            <w:pPr>
              <w:pStyle w:val="CommentText"/>
            </w:pPr>
            <w:r w:rsidRPr="009A47FE">
              <w:rPr>
                <w:b/>
                <w:bCs/>
              </w:rPr>
              <w:t>Office Address of GIRO Standing Office</w:t>
            </w:r>
          </w:p>
        </w:tc>
        <w:tc>
          <w:tcPr>
            <w:tcW w:w="2900" w:type="pct"/>
            <w:tcBorders>
              <w:top w:val="outset" w:sz="6" w:space="0" w:color="auto"/>
              <w:left w:val="outset" w:sz="6" w:space="0" w:color="auto"/>
              <w:bottom w:val="outset" w:sz="6" w:space="0" w:color="auto"/>
              <w:right w:val="outset" w:sz="6" w:space="0" w:color="auto"/>
            </w:tcBorders>
            <w:vAlign w:val="center"/>
            <w:hideMark/>
          </w:tcPr>
          <w:p w14:paraId="6724B78A" w14:textId="77777777" w:rsidR="00654061" w:rsidRPr="009A47FE" w:rsidRDefault="00654061" w:rsidP="009A47FE">
            <w:pPr>
              <w:pStyle w:val="CommentText"/>
            </w:pPr>
            <w:r w:rsidRPr="009A47FE">
              <w:t>(Attn : DPO (PGC)12 Section)</w:t>
            </w:r>
            <w:r w:rsidRPr="009A47FE">
              <w:br/>
              <w:t>Level 6, Cyberport 1, 100 Cyberport Road, Hong Kong</w:t>
            </w:r>
          </w:p>
        </w:tc>
      </w:tr>
    </w:tbl>
    <w:p w14:paraId="12FC5DBE" w14:textId="77777777" w:rsidR="00654061" w:rsidRPr="009A47FE" w:rsidRDefault="00654061" w:rsidP="009A47FE">
      <w:pPr>
        <w:pStyle w:val="CommentText"/>
      </w:pPr>
      <w:bookmarkStart w:id="23" w:name="HKPF"/>
      <w:r w:rsidRPr="009A47FE">
        <w:rPr>
          <w:b/>
          <w:bCs/>
        </w:rPr>
        <w:t>Investigation Support from Hong Kong Police Force</w:t>
      </w:r>
      <w:bookmarkEnd w:id="23"/>
      <w:r w:rsidRPr="009A47FE">
        <w:rPr>
          <w:b/>
          <w:bCs/>
        </w:rPr>
        <w:t> :</w:t>
      </w:r>
    </w:p>
    <w:p w14:paraId="76A4EBAE" w14:textId="77777777" w:rsidR="00654061" w:rsidRPr="009A47FE" w:rsidRDefault="00654061" w:rsidP="009A47FE">
      <w:pPr>
        <w:pStyle w:val="CommentText"/>
      </w:pPr>
      <w:r w:rsidRPr="009A47FE">
        <w:t>Incidents suspected to be caused by a criminal offence should be reported to the Cyber Security and Technology Crime Bureau (CSTCB) of the Hong Kong Police Force.</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49"/>
        <w:gridCol w:w="5574"/>
      </w:tblGrid>
      <w:tr w:rsidR="00654061" w:rsidRPr="009A47FE" w14:paraId="2FA7DC69" w14:textId="77777777" w:rsidTr="009A47FE">
        <w:trPr>
          <w:tblCellSpacing w:w="15" w:type="dxa"/>
        </w:trPr>
        <w:tc>
          <w:tcPr>
            <w:tcW w:w="2100" w:type="pct"/>
            <w:tcBorders>
              <w:top w:val="outset" w:sz="6" w:space="0" w:color="auto"/>
              <w:left w:val="outset" w:sz="6" w:space="0" w:color="auto"/>
              <w:bottom w:val="outset" w:sz="6" w:space="0" w:color="auto"/>
              <w:right w:val="outset" w:sz="6" w:space="0" w:color="auto"/>
            </w:tcBorders>
            <w:vAlign w:val="center"/>
            <w:hideMark/>
          </w:tcPr>
          <w:p w14:paraId="2FF2721D" w14:textId="77777777" w:rsidR="00654061" w:rsidRPr="009A47FE" w:rsidRDefault="00654061" w:rsidP="009A47FE">
            <w:pPr>
              <w:pStyle w:val="CommentText"/>
            </w:pPr>
            <w:r w:rsidRPr="009A47FE">
              <w:rPr>
                <w:b/>
                <w:bCs/>
              </w:rPr>
              <w:t>CSTCB 24-hour Hotline    </w:t>
            </w:r>
          </w:p>
        </w:tc>
        <w:tc>
          <w:tcPr>
            <w:tcW w:w="2900" w:type="pct"/>
            <w:tcBorders>
              <w:top w:val="outset" w:sz="6" w:space="0" w:color="auto"/>
              <w:left w:val="outset" w:sz="6" w:space="0" w:color="auto"/>
              <w:bottom w:val="outset" w:sz="6" w:space="0" w:color="auto"/>
              <w:right w:val="outset" w:sz="6" w:space="0" w:color="auto"/>
            </w:tcBorders>
            <w:vAlign w:val="center"/>
            <w:hideMark/>
          </w:tcPr>
          <w:p w14:paraId="03109EC7" w14:textId="77777777" w:rsidR="00654061" w:rsidRPr="009A47FE" w:rsidRDefault="00654061" w:rsidP="009A47FE">
            <w:pPr>
              <w:pStyle w:val="CommentText"/>
            </w:pPr>
            <w:r w:rsidRPr="009A47FE">
              <w:t>2860 2057</w:t>
            </w:r>
          </w:p>
        </w:tc>
      </w:tr>
    </w:tbl>
    <w:p w14:paraId="55BF70C0" w14:textId="77777777" w:rsidR="00654061" w:rsidRPr="009A47FE" w:rsidRDefault="00654061" w:rsidP="009A47FE">
      <w:pPr>
        <w:pStyle w:val="CommentText"/>
      </w:pPr>
      <w:r w:rsidRPr="009A47FE">
        <w:rPr>
          <w:b/>
          <w:bCs/>
        </w:rPr>
        <w:t>Contact Point of Office of the Privacy Commissioner for Personal Data (PCPD) :</w:t>
      </w:r>
    </w:p>
    <w:p w14:paraId="2C5566F8" w14:textId="77777777" w:rsidR="00654061" w:rsidRPr="009A47FE" w:rsidRDefault="00654061" w:rsidP="009A47FE">
      <w:pPr>
        <w:pStyle w:val="CommentText"/>
      </w:pPr>
      <w:r w:rsidRPr="009A47FE">
        <w:t>Bureaux and departments should report the case to the PCPD as soon as possible and notify affected individuals as far as practicable, if personal data is involved in a security incident.</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98"/>
        <w:gridCol w:w="8325"/>
      </w:tblGrid>
      <w:tr w:rsidR="00654061" w:rsidRPr="009A47FE" w14:paraId="0C7C80D1" w14:textId="77777777" w:rsidTr="009A47FE">
        <w:trPr>
          <w:trHeight w:val="330"/>
          <w:tblCellSpacing w:w="15" w:type="dxa"/>
        </w:trPr>
        <w:tc>
          <w:tcPr>
            <w:tcW w:w="2100" w:type="pct"/>
            <w:tcBorders>
              <w:top w:val="outset" w:sz="6" w:space="0" w:color="auto"/>
              <w:left w:val="outset" w:sz="6" w:space="0" w:color="auto"/>
              <w:bottom w:val="outset" w:sz="6" w:space="0" w:color="auto"/>
              <w:right w:val="outset" w:sz="6" w:space="0" w:color="auto"/>
            </w:tcBorders>
            <w:hideMark/>
          </w:tcPr>
          <w:p w14:paraId="635BFD2D" w14:textId="77777777" w:rsidR="00654061" w:rsidRPr="009A47FE" w:rsidRDefault="00654061" w:rsidP="009A47FE">
            <w:pPr>
              <w:pStyle w:val="CommentText"/>
            </w:pPr>
            <w:r w:rsidRPr="009A47FE">
              <w:rPr>
                <w:b/>
                <w:bCs/>
              </w:rPr>
              <w:t>PCPD Hotline</w:t>
            </w:r>
          </w:p>
        </w:tc>
        <w:tc>
          <w:tcPr>
            <w:tcW w:w="2900" w:type="pct"/>
            <w:tcBorders>
              <w:top w:val="outset" w:sz="6" w:space="0" w:color="auto"/>
              <w:left w:val="outset" w:sz="6" w:space="0" w:color="auto"/>
              <w:bottom w:val="outset" w:sz="6" w:space="0" w:color="auto"/>
              <w:right w:val="outset" w:sz="6" w:space="0" w:color="auto"/>
            </w:tcBorders>
            <w:hideMark/>
          </w:tcPr>
          <w:p w14:paraId="5B0C9351" w14:textId="77777777" w:rsidR="00654061" w:rsidRPr="009A47FE" w:rsidRDefault="00654061" w:rsidP="009A47FE">
            <w:pPr>
              <w:pStyle w:val="CommentText"/>
            </w:pPr>
            <w:r w:rsidRPr="009A47FE">
              <w:t>2827 2827</w:t>
            </w:r>
          </w:p>
        </w:tc>
      </w:tr>
      <w:tr w:rsidR="00654061" w:rsidRPr="009A47FE" w14:paraId="7F8FAE2E" w14:textId="77777777" w:rsidTr="009A47FE">
        <w:trPr>
          <w:trHeight w:val="435"/>
          <w:tblCellSpacing w:w="15" w:type="dxa"/>
        </w:trPr>
        <w:tc>
          <w:tcPr>
            <w:tcW w:w="2100" w:type="pct"/>
            <w:tcBorders>
              <w:top w:val="outset" w:sz="6" w:space="0" w:color="auto"/>
              <w:left w:val="outset" w:sz="6" w:space="0" w:color="auto"/>
              <w:bottom w:val="outset" w:sz="6" w:space="0" w:color="auto"/>
              <w:right w:val="outset" w:sz="6" w:space="0" w:color="auto"/>
            </w:tcBorders>
            <w:hideMark/>
          </w:tcPr>
          <w:p w14:paraId="1F66851B" w14:textId="77777777" w:rsidR="00654061" w:rsidRPr="009A47FE" w:rsidRDefault="00654061" w:rsidP="009A47FE">
            <w:pPr>
              <w:pStyle w:val="CommentText"/>
            </w:pPr>
            <w:r w:rsidRPr="009A47FE">
              <w:rPr>
                <w:b/>
                <w:bCs/>
              </w:rPr>
              <w:t>Email</w:t>
            </w:r>
          </w:p>
        </w:tc>
        <w:tc>
          <w:tcPr>
            <w:tcW w:w="2900" w:type="pct"/>
            <w:tcBorders>
              <w:top w:val="outset" w:sz="6" w:space="0" w:color="auto"/>
              <w:left w:val="outset" w:sz="6" w:space="0" w:color="auto"/>
              <w:bottom w:val="outset" w:sz="6" w:space="0" w:color="auto"/>
              <w:right w:val="outset" w:sz="6" w:space="0" w:color="auto"/>
            </w:tcBorders>
            <w:vAlign w:val="center"/>
            <w:hideMark/>
          </w:tcPr>
          <w:p w14:paraId="3B0D129C" w14:textId="77777777" w:rsidR="00654061" w:rsidRPr="009A47FE" w:rsidRDefault="006A4C40" w:rsidP="009A47FE">
            <w:pPr>
              <w:pStyle w:val="CommentText"/>
            </w:pPr>
            <w:hyperlink r:id="rId2" w:history="1">
              <w:r w:rsidR="00654061" w:rsidRPr="009A47FE">
                <w:rPr>
                  <w:rStyle w:val="Hyperlink"/>
                </w:rPr>
                <w:t>enquiry@pcpd.org.hk</w:t>
              </w:r>
            </w:hyperlink>
          </w:p>
        </w:tc>
      </w:tr>
      <w:tr w:rsidR="00654061" w:rsidRPr="009A47FE" w14:paraId="6AA60DBB" w14:textId="77777777" w:rsidTr="009A47FE">
        <w:trPr>
          <w:trHeight w:val="435"/>
          <w:tblCellSpacing w:w="15" w:type="dxa"/>
        </w:trPr>
        <w:tc>
          <w:tcPr>
            <w:tcW w:w="2100" w:type="pct"/>
            <w:tcBorders>
              <w:top w:val="outset" w:sz="6" w:space="0" w:color="auto"/>
              <w:left w:val="outset" w:sz="6" w:space="0" w:color="auto"/>
              <w:bottom w:val="outset" w:sz="6" w:space="0" w:color="auto"/>
              <w:right w:val="outset" w:sz="6" w:space="0" w:color="auto"/>
            </w:tcBorders>
            <w:hideMark/>
          </w:tcPr>
          <w:p w14:paraId="461A0DCD" w14:textId="77777777" w:rsidR="00654061" w:rsidRPr="009A47FE" w:rsidRDefault="00654061" w:rsidP="009A47FE">
            <w:pPr>
              <w:pStyle w:val="CommentText"/>
            </w:pPr>
            <w:r w:rsidRPr="009A47FE">
              <w:rPr>
                <w:b/>
                <w:bCs/>
              </w:rPr>
              <w:t>Online Data Breach Notification Form</w:t>
            </w:r>
          </w:p>
        </w:tc>
        <w:tc>
          <w:tcPr>
            <w:tcW w:w="2900" w:type="pct"/>
            <w:tcBorders>
              <w:top w:val="outset" w:sz="6" w:space="0" w:color="auto"/>
              <w:left w:val="outset" w:sz="6" w:space="0" w:color="auto"/>
              <w:bottom w:val="outset" w:sz="6" w:space="0" w:color="auto"/>
              <w:right w:val="outset" w:sz="6" w:space="0" w:color="auto"/>
            </w:tcBorders>
            <w:vAlign w:val="center"/>
            <w:hideMark/>
          </w:tcPr>
          <w:p w14:paraId="70904B4F" w14:textId="77777777" w:rsidR="00654061" w:rsidRPr="009A47FE" w:rsidRDefault="006A4C40" w:rsidP="009A47FE">
            <w:pPr>
              <w:pStyle w:val="CommentText"/>
            </w:pPr>
            <w:hyperlink r:id="rId3" w:history="1">
              <w:r w:rsidR="00654061" w:rsidRPr="009A47FE">
                <w:rPr>
                  <w:rStyle w:val="Hyperlink"/>
                </w:rPr>
                <w:t>https://www.pcpd.org.hk/english/enforcement/data_breach_notification/dbn_form.html</w:t>
              </w:r>
            </w:hyperlink>
          </w:p>
        </w:tc>
      </w:tr>
    </w:tbl>
    <w:p w14:paraId="298E6B4A" w14:textId="340010AC" w:rsidR="00654061" w:rsidRDefault="00654061">
      <w:pPr>
        <w:pStyle w:val="CommentText"/>
      </w:pPr>
      <w:r>
        <w:rPr>
          <w:rFonts w:hint="eastAsia"/>
        </w:rP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8E6B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8B4529A" w16cex:dateUtc="2024-11-08T01:37:00Z"/>
  <w16cex:commentExtensible w16cex:durableId="2EBFFAD2" w16cex:dateUtc="2024-11-08T01:49:00Z"/>
  <w16cex:commentExtensible w16cex:durableId="0FA05E3D" w16cex:dateUtc="2024-11-07T09: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8E6B4A" w16cid:durableId="0FA05E3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872E38" w14:textId="77777777" w:rsidR="006A4C40" w:rsidRDefault="006A4C40">
      <w:r>
        <w:separator/>
      </w:r>
    </w:p>
  </w:endnote>
  <w:endnote w:type="continuationSeparator" w:id="0">
    <w:p w14:paraId="2A2250EE" w14:textId="77777777" w:rsidR="006A4C40" w:rsidRDefault="006A4C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Arial Unicode MS"/>
    <w:panose1 w:val="02010601000101010101"/>
    <w:charset w:val="88"/>
    <w:family w:val="roman"/>
    <w:pitch w:val="variable"/>
    <w:sig w:usb0="00000000"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8EC240E1-18F1-491E-B443-808C53DAFDC0}"/>
    <w:embedBold r:id="rId2" w:fontKey="{09C5D604-A283-4957-A0B3-45424C9FA893}"/>
  </w:font>
  <w:font w:name="Impact">
    <w:panose1 w:val="020B0806030902050204"/>
    <w:charset w:val="00"/>
    <w:family w:val="swiss"/>
    <w:pitch w:val="variable"/>
    <w:sig w:usb0="00000287" w:usb1="00000000" w:usb2="00000000" w:usb3="00000000" w:csb0="0000009F" w:csb1="00000000"/>
    <w:embedRegular r:id="rId3" w:fontKey="{64646E2B-4442-454F-AAF3-906AD737C092}"/>
    <w:embedItalic r:id="rId4" w:fontKey="{3C1A50A5-E0CC-40F2-AECE-F123408AA68B}"/>
  </w:font>
  <w:font w:name="Book Antiqua">
    <w:panose1 w:val="02040602050305030304"/>
    <w:charset w:val="00"/>
    <w:family w:val="roman"/>
    <w:pitch w:val="variable"/>
    <w:sig w:usb0="00000287" w:usb1="00000000" w:usb2="00000000" w:usb3="00000000" w:csb0="0000009F" w:csb1="00000000"/>
    <w:embedRegular r:id="rId5" w:fontKey="{4250F539-2E28-4AE7-ADF5-C0DAA6FA7762}"/>
    <w:embedBold r:id="rId6" w:fontKey="{82AC3CE9-16B0-44E5-932A-365A51ADF2EC}"/>
  </w:font>
  <w:font w:name="ITCCenturyBook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7" w:fontKey="{C95D7FC0-C8C9-480B-BC92-759007EBEFFA}"/>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embedRegular r:id="rId8" w:fontKey="{FE8353BF-6130-43B1-99A4-81C597C90A2D}"/>
    <w:embedBold r:id="rId9" w:fontKey="{5967C9BF-0B30-468D-809E-1FF4C204A3E8}"/>
  </w:font>
  <w:font w:name="Calibri">
    <w:panose1 w:val="020F0502020204030204"/>
    <w:charset w:val="00"/>
    <w:family w:val="swiss"/>
    <w:pitch w:val="variable"/>
    <w:sig w:usb0="E4002EFF" w:usb1="C000247B" w:usb2="00000009" w:usb3="00000000" w:csb0="000001FF" w:csb1="00000000"/>
    <w:embedRegular r:id="rId10" w:fontKey="{585C5948-83C6-44DA-9B86-3D18877649C2}"/>
  </w:font>
  <w:font w:name="TimesNewRomanPSMT">
    <w:altName w:val="Times New Roman"/>
    <w:charset w:val="00"/>
    <w:family w:val="roman"/>
    <w:pitch w:val="variable"/>
    <w:sig w:usb0="E0002AEF" w:usb1="C0007841" w:usb2="00000009" w:usb3="00000000" w:csb0="000001FF" w:csb1="00000000"/>
  </w:font>
  <w:font w:name="SymbolMT">
    <w:altName w:val="Cambria"/>
    <w:charset w:val="00"/>
    <w:family w:val="roman"/>
    <w:pitch w:val="default"/>
  </w:font>
  <w:font w:name="Calibri Light">
    <w:panose1 w:val="020F0302020204030204"/>
    <w:charset w:val="00"/>
    <w:family w:val="swiss"/>
    <w:pitch w:val="variable"/>
    <w:sig w:usb0="E4002EFF" w:usb1="C000247B" w:usb2="00000009" w:usb3="00000000" w:csb0="000001FF" w:csb1="00000000"/>
    <w:embedRegular r:id="rId11" w:fontKey="{AE0BE631-7269-4F9B-ABD8-A627FE70B48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D9E4AE" w14:textId="5A9CC7D6" w:rsidR="00654061" w:rsidRDefault="00654061">
    <w:pPr>
      <w:pBdr>
        <w:top w:val="single" w:sz="4" w:space="1" w:color="000000"/>
        <w:left w:val="nil"/>
        <w:bottom w:val="nil"/>
        <w:right w:val="nil"/>
        <w:between w:val="nil"/>
      </w:pBdr>
      <w:tabs>
        <w:tab w:val="center" w:pos="4320"/>
        <w:tab w:val="right" w:pos="8640"/>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A93D88">
      <w:rPr>
        <w:noProof/>
        <w:color w:val="000000"/>
        <w:sz w:val="20"/>
        <w:szCs w:val="20"/>
      </w:rPr>
      <w:t>7</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1B0D94" w14:textId="77777777" w:rsidR="006A4C40" w:rsidRDefault="006A4C40">
      <w:r>
        <w:separator/>
      </w:r>
    </w:p>
  </w:footnote>
  <w:footnote w:type="continuationSeparator" w:id="0">
    <w:p w14:paraId="38476ED4" w14:textId="77777777" w:rsidR="006A4C40" w:rsidRDefault="006A4C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C55489" w14:textId="61B2EB4B" w:rsidR="00654061" w:rsidRDefault="00654061" w:rsidP="00A93D88">
    <w:pPr>
      <w:pBdr>
        <w:bottom w:val="single" w:sz="4" w:space="1" w:color="auto"/>
      </w:pBdr>
      <w:rPr>
        <w:sz w:val="20"/>
        <w:szCs w:val="20"/>
      </w:rPr>
      <w:pPrChange w:id="42" w:author="Rebecca Yue" w:date="2025-01-16T16:57:00Z">
        <w:pPr/>
      </w:pPrChange>
    </w:pPr>
    <w:r>
      <w:rPr>
        <w:sz w:val="20"/>
        <w:szCs w:val="20"/>
      </w:rPr>
      <w:t xml:space="preserve">Security Incident Handling Procedure </w:t>
    </w:r>
    <w:del w:id="43" w:author="Rebecca Yue" w:date="2025-01-16T16:56:00Z">
      <w:r w:rsidDel="00A93D88">
        <w:rPr>
          <w:sz w:val="20"/>
          <w:szCs w:val="20"/>
        </w:rPr>
        <w:delText>for The Combined System Development</w:delText>
      </w:r>
    </w:del>
    <w:ins w:id="44" w:author="Rebecca Yue" w:date="2025-01-16T16:56:00Z">
      <w:r w:rsidR="00A93D88">
        <w:rPr>
          <w:sz w:val="20"/>
          <w:szCs w:val="20"/>
        </w:rPr>
        <w:t>-</w:t>
      </w:r>
    </w:ins>
  </w:p>
  <w:p w14:paraId="7D48C756" w14:textId="0EF62637" w:rsidR="00654061" w:rsidRDefault="00654061" w:rsidP="00A93D88">
    <w:pPr>
      <w:pBdr>
        <w:bottom w:val="single" w:sz="4" w:space="1" w:color="auto"/>
      </w:pBdr>
      <w:pPrChange w:id="45" w:author="Rebecca Yue" w:date="2025-01-16T16:57:00Z">
        <w:pPr/>
      </w:pPrChange>
    </w:pPr>
    <w:del w:id="46" w:author="Rebecca Yue" w:date="2025-01-16T16:56:00Z">
      <w:r w:rsidDel="00A93D88">
        <w:rPr>
          <w:sz w:val="20"/>
          <w:szCs w:val="20"/>
        </w:rPr>
        <w:delText xml:space="preserve">Services of the </w:delText>
      </w:r>
    </w:del>
    <w:r w:rsidR="006D63E5">
      <w:rPr>
        <w:sz w:val="20"/>
        <w:szCs w:val="20"/>
      </w:rPr>
      <w:t>LSCP</w:t>
    </w:r>
    <w:ins w:id="47" w:author="Rebecca Yue" w:date="2025-01-16T16:56:00Z">
      <w:r w:rsidR="00A93D88">
        <w:rPr>
          <w:sz w:val="20"/>
          <w:szCs w:val="20"/>
        </w:rPr>
        <w:t xml:space="preserve"> of Buildings Department</w:t>
      </w:r>
    </w:ins>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7538E"/>
    <w:multiLevelType w:val="multilevel"/>
    <w:tmpl w:val="709223A4"/>
    <w:lvl w:ilvl="0">
      <w:numFmt w:val="bullet"/>
      <w:pStyle w:val="bullet1"/>
      <w:lvlText w:val="❒"/>
      <w:lvlJc w:val="left"/>
      <w:pPr>
        <w:ind w:left="480" w:hanging="48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7213C6F"/>
    <w:multiLevelType w:val="multilevel"/>
    <w:tmpl w:val="60341C3A"/>
    <w:lvl w:ilvl="0">
      <w:start w:val="1"/>
      <w:numFmt w:val="bullet"/>
      <w:pStyle w:val="List3"/>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1830A26"/>
    <w:multiLevelType w:val="multilevel"/>
    <w:tmpl w:val="054A4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2419B0"/>
    <w:multiLevelType w:val="multilevel"/>
    <w:tmpl w:val="798A1932"/>
    <w:lvl w:ilvl="0">
      <w:start w:val="1"/>
      <w:numFmt w:val="decimal"/>
      <w:lvlText w:val="%1."/>
      <w:lvlJc w:val="left"/>
      <w:pPr>
        <w:ind w:left="425" w:hanging="480"/>
      </w:pPr>
    </w:lvl>
    <w:lvl w:ilvl="1">
      <w:start w:val="1"/>
      <w:numFmt w:val="decimal"/>
      <w:lvlText w:val="%2、"/>
      <w:lvlJc w:val="left"/>
      <w:pPr>
        <w:ind w:left="905" w:hanging="480"/>
      </w:pPr>
    </w:lvl>
    <w:lvl w:ilvl="2">
      <w:start w:val="1"/>
      <w:numFmt w:val="lowerRoman"/>
      <w:lvlText w:val="%3."/>
      <w:lvlJc w:val="right"/>
      <w:pPr>
        <w:ind w:left="1385" w:hanging="480"/>
      </w:pPr>
    </w:lvl>
    <w:lvl w:ilvl="3">
      <w:start w:val="1"/>
      <w:numFmt w:val="decimal"/>
      <w:pStyle w:val="List2"/>
      <w:lvlText w:val="%4."/>
      <w:lvlJc w:val="left"/>
      <w:pPr>
        <w:ind w:left="1865" w:hanging="480"/>
      </w:pPr>
    </w:lvl>
    <w:lvl w:ilvl="4">
      <w:start w:val="1"/>
      <w:numFmt w:val="decimal"/>
      <w:lvlText w:val="%5、"/>
      <w:lvlJc w:val="left"/>
      <w:pPr>
        <w:ind w:left="2345" w:hanging="480"/>
      </w:pPr>
    </w:lvl>
    <w:lvl w:ilvl="5">
      <w:start w:val="1"/>
      <w:numFmt w:val="lowerRoman"/>
      <w:lvlText w:val="%6."/>
      <w:lvlJc w:val="right"/>
      <w:pPr>
        <w:ind w:left="2825" w:hanging="480"/>
      </w:pPr>
    </w:lvl>
    <w:lvl w:ilvl="6">
      <w:start w:val="1"/>
      <w:numFmt w:val="decimal"/>
      <w:lvlText w:val="%7."/>
      <w:lvlJc w:val="left"/>
      <w:pPr>
        <w:ind w:left="3305" w:hanging="480"/>
      </w:pPr>
    </w:lvl>
    <w:lvl w:ilvl="7">
      <w:start w:val="1"/>
      <w:numFmt w:val="decimal"/>
      <w:lvlText w:val="%8、"/>
      <w:lvlJc w:val="left"/>
      <w:pPr>
        <w:ind w:left="3785" w:hanging="480"/>
      </w:pPr>
    </w:lvl>
    <w:lvl w:ilvl="8">
      <w:start w:val="1"/>
      <w:numFmt w:val="lowerRoman"/>
      <w:lvlText w:val="%9."/>
      <w:lvlJc w:val="right"/>
      <w:pPr>
        <w:ind w:left="4265" w:hanging="480"/>
      </w:pPr>
    </w:lvl>
  </w:abstractNum>
  <w:abstractNum w:abstractNumId="4" w15:restartNumberingAfterBreak="0">
    <w:nsid w:val="17BF4272"/>
    <w:multiLevelType w:val="hybridMultilevel"/>
    <w:tmpl w:val="866E9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AF5372"/>
    <w:multiLevelType w:val="hybridMultilevel"/>
    <w:tmpl w:val="17881B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CA74A0E"/>
    <w:multiLevelType w:val="multilevel"/>
    <w:tmpl w:val="81609E5E"/>
    <w:lvl w:ilvl="0">
      <w:start w:val="2"/>
      <w:numFmt w:val="bullet"/>
      <w:pStyle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D6C4415"/>
    <w:multiLevelType w:val="multilevel"/>
    <w:tmpl w:val="46102286"/>
    <w:lvl w:ilvl="0">
      <w:start w:val="2"/>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21B61CA"/>
    <w:multiLevelType w:val="multilevel"/>
    <w:tmpl w:val="780CFC1A"/>
    <w:lvl w:ilvl="0">
      <w:start w:val="2"/>
      <w:numFmt w:val="bullet"/>
      <w:pStyle w:val="ListBullet5"/>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5F65943"/>
    <w:multiLevelType w:val="hybridMultilevel"/>
    <w:tmpl w:val="488213E8"/>
    <w:lvl w:ilvl="0" w:tplc="97923770">
      <w:numFmt w:val="bullet"/>
      <w:lvlText w:val="-"/>
      <w:lvlJc w:val="left"/>
      <w:pPr>
        <w:ind w:left="420" w:hanging="360"/>
      </w:pPr>
      <w:rPr>
        <w:rFonts w:ascii="Times New Roman" w:eastAsia="PMingLiU" w:hAnsi="Times New Roman" w:cs="Times New Roman" w:hint="default"/>
      </w:rPr>
    </w:lvl>
    <w:lvl w:ilvl="1" w:tplc="04090003" w:tentative="1">
      <w:start w:val="1"/>
      <w:numFmt w:val="bullet"/>
      <w:lvlText w:val=""/>
      <w:lvlJc w:val="left"/>
      <w:pPr>
        <w:ind w:left="1020" w:hanging="480"/>
      </w:pPr>
      <w:rPr>
        <w:rFonts w:ascii="Wingdings" w:hAnsi="Wingdings" w:hint="default"/>
      </w:rPr>
    </w:lvl>
    <w:lvl w:ilvl="2" w:tplc="04090005" w:tentative="1">
      <w:start w:val="1"/>
      <w:numFmt w:val="bullet"/>
      <w:lvlText w:val=""/>
      <w:lvlJc w:val="left"/>
      <w:pPr>
        <w:ind w:left="1500" w:hanging="480"/>
      </w:pPr>
      <w:rPr>
        <w:rFonts w:ascii="Wingdings" w:hAnsi="Wingdings" w:hint="default"/>
      </w:rPr>
    </w:lvl>
    <w:lvl w:ilvl="3" w:tplc="04090001" w:tentative="1">
      <w:start w:val="1"/>
      <w:numFmt w:val="bullet"/>
      <w:lvlText w:val=""/>
      <w:lvlJc w:val="left"/>
      <w:pPr>
        <w:ind w:left="1980" w:hanging="480"/>
      </w:pPr>
      <w:rPr>
        <w:rFonts w:ascii="Wingdings" w:hAnsi="Wingdings" w:hint="default"/>
      </w:rPr>
    </w:lvl>
    <w:lvl w:ilvl="4" w:tplc="04090003" w:tentative="1">
      <w:start w:val="1"/>
      <w:numFmt w:val="bullet"/>
      <w:lvlText w:val=""/>
      <w:lvlJc w:val="left"/>
      <w:pPr>
        <w:ind w:left="2460" w:hanging="480"/>
      </w:pPr>
      <w:rPr>
        <w:rFonts w:ascii="Wingdings" w:hAnsi="Wingdings" w:hint="default"/>
      </w:rPr>
    </w:lvl>
    <w:lvl w:ilvl="5" w:tplc="04090005" w:tentative="1">
      <w:start w:val="1"/>
      <w:numFmt w:val="bullet"/>
      <w:lvlText w:val=""/>
      <w:lvlJc w:val="left"/>
      <w:pPr>
        <w:ind w:left="2940" w:hanging="480"/>
      </w:pPr>
      <w:rPr>
        <w:rFonts w:ascii="Wingdings" w:hAnsi="Wingdings" w:hint="default"/>
      </w:rPr>
    </w:lvl>
    <w:lvl w:ilvl="6" w:tplc="04090001" w:tentative="1">
      <w:start w:val="1"/>
      <w:numFmt w:val="bullet"/>
      <w:lvlText w:val=""/>
      <w:lvlJc w:val="left"/>
      <w:pPr>
        <w:ind w:left="3420" w:hanging="480"/>
      </w:pPr>
      <w:rPr>
        <w:rFonts w:ascii="Wingdings" w:hAnsi="Wingdings" w:hint="default"/>
      </w:rPr>
    </w:lvl>
    <w:lvl w:ilvl="7" w:tplc="04090003" w:tentative="1">
      <w:start w:val="1"/>
      <w:numFmt w:val="bullet"/>
      <w:lvlText w:val=""/>
      <w:lvlJc w:val="left"/>
      <w:pPr>
        <w:ind w:left="3900" w:hanging="480"/>
      </w:pPr>
      <w:rPr>
        <w:rFonts w:ascii="Wingdings" w:hAnsi="Wingdings" w:hint="default"/>
      </w:rPr>
    </w:lvl>
    <w:lvl w:ilvl="8" w:tplc="04090005" w:tentative="1">
      <w:start w:val="1"/>
      <w:numFmt w:val="bullet"/>
      <w:lvlText w:val=""/>
      <w:lvlJc w:val="left"/>
      <w:pPr>
        <w:ind w:left="4380" w:hanging="480"/>
      </w:pPr>
      <w:rPr>
        <w:rFonts w:ascii="Wingdings" w:hAnsi="Wingdings" w:hint="default"/>
      </w:rPr>
    </w:lvl>
  </w:abstractNum>
  <w:abstractNum w:abstractNumId="10" w15:restartNumberingAfterBreak="0">
    <w:nsid w:val="36A62D09"/>
    <w:multiLevelType w:val="multilevel"/>
    <w:tmpl w:val="EB0813F4"/>
    <w:lvl w:ilvl="0">
      <w:start w:val="1"/>
      <w:numFmt w:val="decimal"/>
      <w:pStyle w:val="ListNumber"/>
      <w:lvlText w:val="%1)"/>
      <w:lvlJc w:val="left"/>
      <w:pPr>
        <w:ind w:left="720" w:hanging="360"/>
      </w:pPr>
    </w:lvl>
    <w:lvl w:ilvl="1">
      <w:start w:val="1"/>
      <w:numFmt w:val="decimal"/>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decimal"/>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decimal"/>
      <w:lvlText w:val="%8、"/>
      <w:lvlJc w:val="left"/>
      <w:pPr>
        <w:ind w:left="4200" w:hanging="480"/>
      </w:pPr>
    </w:lvl>
    <w:lvl w:ilvl="8">
      <w:start w:val="1"/>
      <w:numFmt w:val="lowerRoman"/>
      <w:lvlText w:val="%9."/>
      <w:lvlJc w:val="right"/>
      <w:pPr>
        <w:ind w:left="4680" w:hanging="480"/>
      </w:pPr>
    </w:lvl>
  </w:abstractNum>
  <w:abstractNum w:abstractNumId="11" w15:restartNumberingAfterBreak="0">
    <w:nsid w:val="37113B60"/>
    <w:multiLevelType w:val="multilevel"/>
    <w:tmpl w:val="39E8F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5F42AD"/>
    <w:multiLevelType w:val="hybridMultilevel"/>
    <w:tmpl w:val="60CA7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E9C1F44"/>
    <w:multiLevelType w:val="hybridMultilevel"/>
    <w:tmpl w:val="6206EF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1E7772C"/>
    <w:multiLevelType w:val="multilevel"/>
    <w:tmpl w:val="655CEEFC"/>
    <w:lvl w:ilvl="0">
      <w:start w:val="1"/>
      <w:numFmt w:val="bullet"/>
      <w:pStyle w:val="List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72B77B6"/>
    <w:multiLevelType w:val="hybridMultilevel"/>
    <w:tmpl w:val="8A824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9951B99"/>
    <w:multiLevelType w:val="multilevel"/>
    <w:tmpl w:val="D5AC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5A3564"/>
    <w:multiLevelType w:val="hybridMultilevel"/>
    <w:tmpl w:val="F36030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0EF34E9"/>
    <w:multiLevelType w:val="multilevel"/>
    <w:tmpl w:val="F4DC601E"/>
    <w:lvl w:ilvl="0">
      <w:start w:val="1"/>
      <w:numFmt w:val="decimal"/>
      <w:lvlText w:val="%1)"/>
      <w:lvlJc w:val="left"/>
      <w:pPr>
        <w:ind w:left="108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pStyle w:val="Heading5"/>
      <w:lvlText w:val="%5."/>
      <w:lvlJc w:val="left"/>
      <w:pPr>
        <w:ind w:left="4320" w:hanging="360"/>
      </w:pPr>
    </w:lvl>
    <w:lvl w:ilvl="5">
      <w:start w:val="1"/>
      <w:numFmt w:val="lowerRoman"/>
      <w:pStyle w:val="Heading6"/>
      <w:lvlText w:val="%6."/>
      <w:lvlJc w:val="right"/>
      <w:pPr>
        <w:ind w:left="5040" w:hanging="180"/>
      </w:pPr>
    </w:lvl>
    <w:lvl w:ilvl="6">
      <w:start w:val="1"/>
      <w:numFmt w:val="decimal"/>
      <w:pStyle w:val="Heading7"/>
      <w:lvlText w:val="%7."/>
      <w:lvlJc w:val="left"/>
      <w:pPr>
        <w:ind w:left="5760" w:hanging="360"/>
      </w:pPr>
    </w:lvl>
    <w:lvl w:ilvl="7">
      <w:start w:val="1"/>
      <w:numFmt w:val="lowerLetter"/>
      <w:pStyle w:val="Heading8"/>
      <w:lvlText w:val="%8."/>
      <w:lvlJc w:val="left"/>
      <w:pPr>
        <w:ind w:left="6480" w:hanging="360"/>
      </w:pPr>
    </w:lvl>
    <w:lvl w:ilvl="8">
      <w:start w:val="1"/>
      <w:numFmt w:val="lowerRoman"/>
      <w:pStyle w:val="Heading9"/>
      <w:lvlText w:val="%9."/>
      <w:lvlJc w:val="right"/>
      <w:pPr>
        <w:ind w:left="7200" w:hanging="180"/>
      </w:pPr>
    </w:lvl>
  </w:abstractNum>
  <w:abstractNum w:abstractNumId="19" w15:restartNumberingAfterBreak="0">
    <w:nsid w:val="531D57DA"/>
    <w:multiLevelType w:val="multilevel"/>
    <w:tmpl w:val="22601EBC"/>
    <w:lvl w:ilvl="0">
      <w:start w:val="1"/>
      <w:numFmt w:val="decimal"/>
      <w:pStyle w:val="Appendix"/>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54311E63"/>
    <w:multiLevelType w:val="multilevel"/>
    <w:tmpl w:val="D298A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D44A5B"/>
    <w:multiLevelType w:val="hybridMultilevel"/>
    <w:tmpl w:val="6F14C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9D46341"/>
    <w:multiLevelType w:val="hybridMultilevel"/>
    <w:tmpl w:val="C5D8A870"/>
    <w:lvl w:ilvl="0" w:tplc="C4906ADA">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A930757"/>
    <w:multiLevelType w:val="multilevel"/>
    <w:tmpl w:val="98EE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D0F4A02"/>
    <w:multiLevelType w:val="hybridMultilevel"/>
    <w:tmpl w:val="C302AB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C75E29"/>
    <w:multiLevelType w:val="hybridMultilevel"/>
    <w:tmpl w:val="08D893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64532FD"/>
    <w:multiLevelType w:val="hybridMultilevel"/>
    <w:tmpl w:val="9314E1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AEE7A4D"/>
    <w:multiLevelType w:val="multilevel"/>
    <w:tmpl w:val="53DC9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6D2319"/>
    <w:multiLevelType w:val="hybridMultilevel"/>
    <w:tmpl w:val="6EEE3E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00956B6"/>
    <w:multiLevelType w:val="hybridMultilevel"/>
    <w:tmpl w:val="08702D66"/>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0" w15:restartNumberingAfterBreak="0">
    <w:nsid w:val="78285984"/>
    <w:multiLevelType w:val="multilevel"/>
    <w:tmpl w:val="D7AA4244"/>
    <w:lvl w:ilvl="0">
      <w:start w:val="1"/>
      <w:numFmt w:val="bullet"/>
      <w:pStyle w:val="StyleHeading1Left0ptFirstline0p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7E611349"/>
    <w:multiLevelType w:val="multilevel"/>
    <w:tmpl w:val="FE48B78A"/>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4"/>
  </w:num>
  <w:num w:numId="2">
    <w:abstractNumId w:val="7"/>
  </w:num>
  <w:num w:numId="3">
    <w:abstractNumId w:val="8"/>
  </w:num>
  <w:num w:numId="4">
    <w:abstractNumId w:val="10"/>
  </w:num>
  <w:num w:numId="5">
    <w:abstractNumId w:val="30"/>
  </w:num>
  <w:num w:numId="6">
    <w:abstractNumId w:val="3"/>
  </w:num>
  <w:num w:numId="7">
    <w:abstractNumId w:val="1"/>
  </w:num>
  <w:num w:numId="8">
    <w:abstractNumId w:val="18"/>
  </w:num>
  <w:num w:numId="9">
    <w:abstractNumId w:val="19"/>
  </w:num>
  <w:num w:numId="10">
    <w:abstractNumId w:val="6"/>
  </w:num>
  <w:num w:numId="11">
    <w:abstractNumId w:val="0"/>
  </w:num>
  <w:num w:numId="12">
    <w:abstractNumId w:val="31"/>
  </w:num>
  <w:num w:numId="13">
    <w:abstractNumId w:val="9"/>
  </w:num>
  <w:num w:numId="14">
    <w:abstractNumId w:val="29"/>
  </w:num>
  <w:num w:numId="15">
    <w:abstractNumId w:val="22"/>
  </w:num>
  <w:num w:numId="16">
    <w:abstractNumId w:val="2"/>
  </w:num>
  <w:num w:numId="17">
    <w:abstractNumId w:val="25"/>
  </w:num>
  <w:num w:numId="18">
    <w:abstractNumId w:val="5"/>
  </w:num>
  <w:num w:numId="19">
    <w:abstractNumId w:val="12"/>
  </w:num>
  <w:num w:numId="20">
    <w:abstractNumId w:val="16"/>
  </w:num>
  <w:num w:numId="21">
    <w:abstractNumId w:val="17"/>
  </w:num>
  <w:num w:numId="22">
    <w:abstractNumId w:val="27"/>
  </w:num>
  <w:num w:numId="23">
    <w:abstractNumId w:val="13"/>
  </w:num>
  <w:num w:numId="24">
    <w:abstractNumId w:val="11"/>
  </w:num>
  <w:num w:numId="25">
    <w:abstractNumId w:val="23"/>
  </w:num>
  <w:num w:numId="26">
    <w:abstractNumId w:val="6"/>
  </w:num>
  <w:num w:numId="27">
    <w:abstractNumId w:val="26"/>
  </w:num>
  <w:num w:numId="28">
    <w:abstractNumId w:val="24"/>
  </w:num>
  <w:num w:numId="29">
    <w:abstractNumId w:val="21"/>
  </w:num>
  <w:num w:numId="30">
    <w:abstractNumId w:val="28"/>
  </w:num>
  <w:num w:numId="31">
    <w:abstractNumId w:val="15"/>
  </w:num>
  <w:num w:numId="32">
    <w:abstractNumId w:val="20"/>
  </w:num>
  <w:num w:numId="3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SA7">
    <w15:presenceInfo w15:providerId="None" w15:userId="CSA7"/>
  </w15:person>
  <w15:person w15:author="Rebecca Yue">
    <w15:presenceInfo w15:providerId="None" w15:userId="Rebecca Yue"/>
  </w15:person>
  <w15:person w15:author="Rebecca Yue [2]">
    <w15:presenceInfo w15:providerId="AD" w15:userId="S::rebecca.yue@hkmci.com::a736c9a7-9f24-4176-b278-40087454d86c"/>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bordersDoNotSurroundHeader/>
  <w:bordersDoNotSurroundFooter/>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2185"/>
    <w:rsid w:val="00013EBA"/>
    <w:rsid w:val="00040F49"/>
    <w:rsid w:val="000D0B1C"/>
    <w:rsid w:val="000D558D"/>
    <w:rsid w:val="001A1B4A"/>
    <w:rsid w:val="001D3A52"/>
    <w:rsid w:val="001D49DB"/>
    <w:rsid w:val="00216C93"/>
    <w:rsid w:val="0021709E"/>
    <w:rsid w:val="00254DF9"/>
    <w:rsid w:val="00276886"/>
    <w:rsid w:val="002953B3"/>
    <w:rsid w:val="002B59D1"/>
    <w:rsid w:val="002E441C"/>
    <w:rsid w:val="003A57B3"/>
    <w:rsid w:val="003F6F1A"/>
    <w:rsid w:val="004025F0"/>
    <w:rsid w:val="00427E57"/>
    <w:rsid w:val="0049544F"/>
    <w:rsid w:val="004E015E"/>
    <w:rsid w:val="0054114F"/>
    <w:rsid w:val="00654061"/>
    <w:rsid w:val="00684A20"/>
    <w:rsid w:val="006A4C40"/>
    <w:rsid w:val="006D63E5"/>
    <w:rsid w:val="00705C88"/>
    <w:rsid w:val="007A411E"/>
    <w:rsid w:val="007D6FC3"/>
    <w:rsid w:val="008473A3"/>
    <w:rsid w:val="009A47FE"/>
    <w:rsid w:val="009C66D9"/>
    <w:rsid w:val="00A23755"/>
    <w:rsid w:val="00A93D88"/>
    <w:rsid w:val="00B10383"/>
    <w:rsid w:val="00B62185"/>
    <w:rsid w:val="00BB64BD"/>
    <w:rsid w:val="00BD10BE"/>
    <w:rsid w:val="00C26BE5"/>
    <w:rsid w:val="00C45EB0"/>
    <w:rsid w:val="00C53951"/>
    <w:rsid w:val="00C71A65"/>
    <w:rsid w:val="00CA1E64"/>
    <w:rsid w:val="00D16615"/>
    <w:rsid w:val="00D865F3"/>
    <w:rsid w:val="00DA78D7"/>
    <w:rsid w:val="00DD4F90"/>
    <w:rsid w:val="00FF649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AF506"/>
  <w15:docId w15:val="{66F7F0AB-13C5-4814-B8F9-7947449DB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eastAsia="zh-CN"/>
    </w:rPr>
  </w:style>
  <w:style w:type="paragraph" w:styleId="Heading1">
    <w:name w:val="heading 1"/>
    <w:basedOn w:val="Normal"/>
    <w:next w:val="BodyText"/>
    <w:uiPriority w:val="9"/>
    <w:qFormat/>
    <w:pPr>
      <w:keepNext/>
      <w:numPr>
        <w:numId w:val="12"/>
      </w:numPr>
      <w:tabs>
        <w:tab w:val="left" w:pos="1800"/>
      </w:tabs>
      <w:spacing w:before="240" w:after="240"/>
      <w:outlineLvl w:val="0"/>
    </w:pPr>
    <w:rPr>
      <w:rFonts w:cs="Arial"/>
      <w:b/>
      <w:bCs/>
      <w:caps/>
      <w:kern w:val="32"/>
      <w:sz w:val="28"/>
      <w:szCs w:val="28"/>
    </w:rPr>
  </w:style>
  <w:style w:type="paragraph" w:styleId="Heading2">
    <w:name w:val="heading 2"/>
    <w:basedOn w:val="Normal"/>
    <w:next w:val="BodyText2"/>
    <w:uiPriority w:val="9"/>
    <w:unhideWhenUsed/>
    <w:qFormat/>
    <w:pPr>
      <w:keepNext/>
      <w:spacing w:before="120" w:after="120"/>
      <w:outlineLvl w:val="1"/>
    </w:pPr>
    <w:rPr>
      <w:caps/>
      <w:sz w:val="28"/>
    </w:rPr>
  </w:style>
  <w:style w:type="paragraph" w:styleId="Heading3">
    <w:name w:val="heading 3"/>
    <w:aliases w:val="h3,?? 3"/>
    <w:basedOn w:val="Normal"/>
    <w:next w:val="BodyText3"/>
    <w:uiPriority w:val="9"/>
    <w:unhideWhenUsed/>
    <w:qFormat/>
    <w:pPr>
      <w:keepNext/>
      <w:spacing w:before="120" w:after="120"/>
      <w:outlineLvl w:val="2"/>
    </w:pPr>
    <w:rPr>
      <w:rFonts w:cs="Arial"/>
      <w:b/>
      <w:bCs/>
      <w:sz w:val="28"/>
      <w:szCs w:val="26"/>
    </w:rPr>
  </w:style>
  <w:style w:type="paragraph" w:styleId="Heading4">
    <w:name w:val="heading 4"/>
    <w:basedOn w:val="Normal"/>
    <w:next w:val="Normal"/>
    <w:uiPriority w:val="9"/>
    <w:semiHidden/>
    <w:unhideWhenUsed/>
    <w:qFormat/>
    <w:pPr>
      <w:keepNext/>
      <w:jc w:val="right"/>
      <w:outlineLvl w:val="3"/>
    </w:pPr>
    <w:rPr>
      <w:rFonts w:ascii="Tahoma" w:hAnsi="Tahoma"/>
      <w:b/>
      <w:sz w:val="28"/>
    </w:rPr>
  </w:style>
  <w:style w:type="paragraph" w:styleId="Heading5">
    <w:name w:val="heading 5"/>
    <w:basedOn w:val="Normal"/>
    <w:next w:val="Normal"/>
    <w:uiPriority w:val="9"/>
    <w:semiHidden/>
    <w:unhideWhenUsed/>
    <w:qFormat/>
    <w:pPr>
      <w:numPr>
        <w:ilvl w:val="4"/>
        <w:numId w:val="8"/>
      </w:numPr>
      <w:tabs>
        <w:tab w:val="left" w:pos="-2520"/>
        <w:tab w:val="left" w:pos="-1800"/>
        <w:tab w:val="left" w:pos="-1080"/>
        <w:tab w:val="left" w:pos="-360"/>
        <w:tab w:val="left" w:pos="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outlineLvl w:val="4"/>
    </w:pPr>
  </w:style>
  <w:style w:type="paragraph" w:styleId="Heading6">
    <w:name w:val="heading 6"/>
    <w:basedOn w:val="Normal"/>
    <w:next w:val="Normal"/>
    <w:uiPriority w:val="9"/>
    <w:semiHidden/>
    <w:unhideWhenUsed/>
    <w:qFormat/>
    <w:pPr>
      <w:numPr>
        <w:ilvl w:val="5"/>
        <w:numId w:val="8"/>
      </w:numPr>
      <w:tabs>
        <w:tab w:val="left" w:pos="-2520"/>
        <w:tab w:val="left" w:pos="-1800"/>
        <w:tab w:val="left" w:pos="-1080"/>
        <w:tab w:val="left" w:pos="-360"/>
        <w:tab w:val="left" w:pos="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outlineLvl w:val="5"/>
    </w:pPr>
    <w:rPr>
      <w:rFonts w:ascii="Impact" w:hAnsi="Impact"/>
      <w:sz w:val="20"/>
      <w:u w:val="single"/>
    </w:rPr>
  </w:style>
  <w:style w:type="paragraph" w:styleId="Heading7">
    <w:name w:val="heading 7"/>
    <w:basedOn w:val="Normal"/>
    <w:next w:val="Normal"/>
    <w:qFormat/>
    <w:pPr>
      <w:numPr>
        <w:ilvl w:val="6"/>
        <w:numId w:val="8"/>
      </w:numPr>
      <w:tabs>
        <w:tab w:val="left" w:pos="-2520"/>
        <w:tab w:val="left" w:pos="-1800"/>
        <w:tab w:val="left" w:pos="-1080"/>
        <w:tab w:val="left" w:pos="-360"/>
        <w:tab w:val="left" w:pos="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outlineLvl w:val="6"/>
    </w:pPr>
    <w:rPr>
      <w:rFonts w:ascii="Impact" w:hAnsi="Impact"/>
      <w:i/>
      <w:sz w:val="20"/>
    </w:rPr>
  </w:style>
  <w:style w:type="paragraph" w:styleId="Heading8">
    <w:name w:val="heading 8"/>
    <w:basedOn w:val="Normal"/>
    <w:next w:val="Normal"/>
    <w:qFormat/>
    <w:pPr>
      <w:numPr>
        <w:ilvl w:val="7"/>
        <w:numId w:val="8"/>
      </w:numPr>
      <w:tabs>
        <w:tab w:val="left" w:pos="-2520"/>
        <w:tab w:val="left" w:pos="-1800"/>
        <w:tab w:val="left" w:pos="-1080"/>
        <w:tab w:val="left" w:pos="-360"/>
        <w:tab w:val="left" w:pos="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outlineLvl w:val="7"/>
    </w:pPr>
    <w:rPr>
      <w:rFonts w:ascii="Impact" w:hAnsi="Impact"/>
      <w:i/>
      <w:sz w:val="20"/>
    </w:rPr>
  </w:style>
  <w:style w:type="paragraph" w:styleId="Heading9">
    <w:name w:val="heading 9"/>
    <w:basedOn w:val="Normal"/>
    <w:next w:val="Normal"/>
    <w:qFormat/>
    <w:pPr>
      <w:numPr>
        <w:ilvl w:val="8"/>
        <w:numId w:val="8"/>
      </w:numPr>
      <w:spacing w:before="240" w:after="60"/>
      <w:outlineLvl w:val="8"/>
    </w:pPr>
    <w:rPr>
      <w:rFonts w:ascii="Arial" w:hAnsi="Arial"/>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widowControl w:val="0"/>
      <w:jc w:val="center"/>
    </w:pPr>
    <w:rPr>
      <w:rFonts w:eastAsia="PMingLiU"/>
      <w:b/>
      <w:i/>
      <w:kern w:val="2"/>
      <w:sz w:val="40"/>
      <w:szCs w:val="20"/>
      <w:lang w:eastAsia="zh-TW"/>
    </w:rPr>
  </w:style>
  <w:style w:type="paragraph" w:styleId="BodyText">
    <w:name w:val="Body Text"/>
    <w:basedOn w:val="Normal"/>
    <w:pPr>
      <w:spacing w:after="240"/>
    </w:pPr>
  </w:style>
  <w:style w:type="paragraph" w:styleId="BodyText2">
    <w:name w:val="Body Text 2"/>
    <w:basedOn w:val="Normal"/>
    <w:pPr>
      <w:spacing w:after="240"/>
      <w:ind w:left="1080"/>
    </w:pPr>
  </w:style>
  <w:style w:type="paragraph" w:styleId="BodyText3">
    <w:name w:val="Body Text 3"/>
    <w:basedOn w:val="Normal"/>
    <w:pPr>
      <w:spacing w:after="240"/>
      <w:ind w:left="2160"/>
    </w:pPr>
    <w:rPr>
      <w:szCs w:val="16"/>
    </w:rPr>
  </w:style>
  <w:style w:type="paragraph" w:styleId="BodyTextIndent">
    <w:name w:val="Body Text Indent"/>
    <w:basedOn w:val="Normal"/>
    <w:pPr>
      <w:spacing w:after="120"/>
      <w:ind w:left="283"/>
    </w:pPr>
  </w:style>
  <w:style w:type="paragraph" w:styleId="BodyTextFirstIndent2">
    <w:name w:val="Body Text First Indent 2"/>
    <w:basedOn w:val="BodyTextIndent"/>
    <w:pPr>
      <w:ind w:firstLine="210"/>
    </w:pPr>
  </w:style>
  <w:style w:type="paragraph" w:styleId="BodyTextFirstIndent">
    <w:name w:val="Body Text First Indent"/>
    <w:basedOn w:val="BodyText"/>
    <w:pPr>
      <w:ind w:firstLine="210"/>
    </w:pPr>
  </w:style>
  <w:style w:type="paragraph" w:styleId="BodyTextIndent2">
    <w:name w:val="Body Text Indent 2"/>
    <w:basedOn w:val="Normal"/>
    <w:pPr>
      <w:spacing w:after="120" w:line="480" w:lineRule="auto"/>
      <w:ind w:left="283"/>
    </w:pPr>
  </w:style>
  <w:style w:type="paragraph" w:styleId="TOC1">
    <w:name w:val="toc 1"/>
    <w:basedOn w:val="Normal"/>
    <w:next w:val="Normal"/>
    <w:autoRedefine/>
    <w:uiPriority w:val="39"/>
    <w:pPr>
      <w:spacing w:before="120" w:after="120"/>
    </w:pPr>
    <w:rPr>
      <w:b/>
      <w:caps/>
      <w:sz w:val="28"/>
    </w:rPr>
  </w:style>
  <w:style w:type="paragraph" w:styleId="TOC2">
    <w:name w:val="toc 2"/>
    <w:basedOn w:val="Normal"/>
    <w:next w:val="Normal"/>
    <w:autoRedefine/>
    <w:uiPriority w:val="39"/>
    <w:pPr>
      <w:ind w:left="240"/>
    </w:pPr>
    <w:rPr>
      <w:smallCaps/>
      <w:sz w:val="20"/>
    </w:rPr>
  </w:style>
  <w:style w:type="paragraph" w:styleId="TOC3">
    <w:name w:val="toc 3"/>
    <w:basedOn w:val="Normal"/>
    <w:next w:val="Normal"/>
    <w:autoRedefine/>
    <w:semiHidden/>
    <w:pPr>
      <w:ind w:left="480"/>
    </w:pPr>
    <w:rPr>
      <w:i/>
      <w:sz w:val="20"/>
    </w:rPr>
  </w:style>
  <w:style w:type="paragraph" w:styleId="TOC4">
    <w:name w:val="toc 4"/>
    <w:basedOn w:val="Normal"/>
    <w:next w:val="Normal"/>
    <w:autoRedefine/>
    <w:semiHidden/>
    <w:pPr>
      <w:ind w:left="720"/>
    </w:pPr>
    <w:rPr>
      <w:sz w:val="18"/>
    </w:rPr>
  </w:style>
  <w:style w:type="paragraph" w:styleId="TOC5">
    <w:name w:val="toc 5"/>
    <w:basedOn w:val="Normal"/>
    <w:next w:val="Normal"/>
    <w:autoRedefine/>
    <w:semiHidden/>
    <w:pPr>
      <w:ind w:left="960"/>
    </w:pPr>
    <w:rPr>
      <w:sz w:val="18"/>
    </w:rPr>
  </w:style>
  <w:style w:type="paragraph" w:styleId="TOC6">
    <w:name w:val="toc 6"/>
    <w:basedOn w:val="Normal"/>
    <w:next w:val="Normal"/>
    <w:autoRedefine/>
    <w:semiHidden/>
    <w:pPr>
      <w:ind w:left="1200"/>
    </w:pPr>
    <w:rPr>
      <w:sz w:val="18"/>
    </w:rPr>
  </w:style>
  <w:style w:type="paragraph" w:styleId="TOC7">
    <w:name w:val="toc 7"/>
    <w:basedOn w:val="Normal"/>
    <w:next w:val="Normal"/>
    <w:autoRedefine/>
    <w:semiHidden/>
    <w:pPr>
      <w:ind w:left="1440"/>
    </w:pPr>
    <w:rPr>
      <w:sz w:val="18"/>
    </w:rPr>
  </w:style>
  <w:style w:type="paragraph" w:styleId="TOC8">
    <w:name w:val="toc 8"/>
    <w:basedOn w:val="Normal"/>
    <w:next w:val="Normal"/>
    <w:autoRedefine/>
    <w:semiHidden/>
    <w:pPr>
      <w:ind w:left="1680"/>
    </w:pPr>
    <w:rPr>
      <w:sz w:val="18"/>
    </w:rPr>
  </w:style>
  <w:style w:type="paragraph" w:styleId="TOC9">
    <w:name w:val="toc 9"/>
    <w:basedOn w:val="Normal"/>
    <w:next w:val="Normal"/>
    <w:autoRedefine/>
    <w:semiHidden/>
    <w:pPr>
      <w:ind w:left="1920"/>
    </w:pPr>
    <w:rPr>
      <w:sz w:val="18"/>
    </w:rPr>
  </w:style>
  <w:style w:type="character" w:styleId="Hyperlink">
    <w:name w:val="Hyperlink"/>
    <w:uiPriority w:val="99"/>
    <w:rPr>
      <w:color w:val="0000FF"/>
      <w:u w:val="single"/>
    </w:rPr>
  </w:style>
  <w:style w:type="paragraph" w:customStyle="1" w:styleId="BalloonText1">
    <w:name w:val="Balloon Text1"/>
    <w:basedOn w:val="Normal"/>
    <w:semiHidden/>
    <w:rPr>
      <w:rFonts w:ascii="Tahoma" w:hAnsi="Tahoma" w:cs="Tahoma"/>
      <w:sz w:val="16"/>
      <w:szCs w:val="16"/>
    </w:rPr>
  </w:style>
  <w:style w:type="paragraph" w:styleId="Subtitle">
    <w:name w:val="Subtitle"/>
    <w:basedOn w:val="Normal"/>
    <w:next w:val="Normal"/>
    <w:uiPriority w:val="11"/>
    <w:qFormat/>
    <w:pPr>
      <w:jc w:val="right"/>
    </w:pPr>
    <w:rPr>
      <w:rFonts w:ascii="Book Antiqua" w:eastAsia="Book Antiqua" w:hAnsi="Book Antiqua" w:cs="Book Antiqua"/>
      <w:b/>
      <w:sz w:val="32"/>
      <w:szCs w:val="32"/>
    </w:rPr>
  </w:style>
  <w:style w:type="paragraph" w:styleId="Header">
    <w:name w:val="header"/>
    <w:basedOn w:val="Normal"/>
    <w:link w:val="HeaderChar"/>
    <w:uiPriority w:val="99"/>
    <w:pPr>
      <w:pBdr>
        <w:bottom w:val="single" w:sz="4" w:space="1" w:color="auto"/>
      </w:pBdr>
      <w:tabs>
        <w:tab w:val="center" w:pos="4320"/>
        <w:tab w:val="right" w:pos="8640"/>
      </w:tabs>
    </w:pPr>
    <w:rPr>
      <w:b/>
      <w:sz w:val="20"/>
      <w:szCs w:val="20"/>
    </w:rPr>
  </w:style>
  <w:style w:type="paragraph" w:styleId="Footer">
    <w:name w:val="footer"/>
    <w:basedOn w:val="Normal"/>
    <w:pPr>
      <w:pBdr>
        <w:top w:val="single" w:sz="4" w:space="1" w:color="auto"/>
      </w:pBdr>
      <w:tabs>
        <w:tab w:val="center" w:pos="4320"/>
        <w:tab w:val="right" w:pos="8640"/>
      </w:tabs>
    </w:pPr>
    <w:rPr>
      <w:sz w:val="20"/>
    </w:rPr>
  </w:style>
  <w:style w:type="character" w:styleId="PageNumber">
    <w:name w:val="page number"/>
    <w:basedOn w:val="DefaultParagraphFont"/>
  </w:style>
  <w:style w:type="paragraph" w:styleId="Date">
    <w:name w:val="Date"/>
    <w:basedOn w:val="Normal"/>
    <w:next w:val="Normal"/>
  </w:style>
  <w:style w:type="paragraph" w:customStyle="1" w:styleId="StyleHeading1Left0ptFirstline0pt">
    <w:name w:val="Style Heading 1 + Left:  0 pt First line:  0 pt"/>
    <w:basedOn w:val="Heading1"/>
    <w:pPr>
      <w:numPr>
        <w:numId w:val="5"/>
      </w:numPr>
    </w:pPr>
    <w:rPr>
      <w:rFonts w:cs="Times New Roman"/>
      <w:szCs w:val="20"/>
    </w:rPr>
  </w:style>
  <w:style w:type="paragraph" w:customStyle="1" w:styleId="StyleStyleHeading1Left0ptFirstline0ptLeft0pt">
    <w:name w:val="Style Style Heading 1 + Left:  0 pt First line:  0 pt + Left:  0 pt..."/>
    <w:basedOn w:val="StyleHeading1Left0ptFirstline0pt"/>
    <w:pPr>
      <w:ind w:left="0" w:firstLine="0"/>
    </w:pPr>
    <w:rPr>
      <w:caps w:val="0"/>
      <w:szCs w:val="28"/>
    </w:rPr>
  </w:style>
  <w:style w:type="paragraph" w:styleId="BodyTextIndent3">
    <w:name w:val="Body Text Indent 3"/>
    <w:basedOn w:val="Normal"/>
    <w:pPr>
      <w:ind w:leftChars="-45" w:left="252" w:hanging="360"/>
    </w:pPr>
  </w:style>
  <w:style w:type="paragraph" w:customStyle="1" w:styleId="List3">
    <w:name w:val="List3"/>
    <w:basedOn w:val="Normal"/>
    <w:pPr>
      <w:numPr>
        <w:numId w:val="7"/>
      </w:numPr>
    </w:pPr>
  </w:style>
  <w:style w:type="paragraph" w:customStyle="1" w:styleId="Appendix">
    <w:name w:val="Appendix"/>
    <w:basedOn w:val="Normal"/>
    <w:next w:val="BodyText"/>
    <w:pPr>
      <w:numPr>
        <w:numId w:val="9"/>
      </w:numPr>
      <w:tabs>
        <w:tab w:val="left" w:pos="2160"/>
      </w:tabs>
    </w:pPr>
    <w:rPr>
      <w:b/>
      <w:caps/>
      <w:sz w:val="28"/>
      <w:szCs w:val="28"/>
    </w:rPr>
  </w:style>
  <w:style w:type="paragraph" w:styleId="NormalWeb">
    <w:name w:val="Normal (Web)"/>
    <w:basedOn w:val="Normal"/>
    <w:uiPriority w:val="99"/>
    <w:pPr>
      <w:spacing w:before="100" w:beforeAutospacing="1" w:after="100" w:afterAutospacing="1"/>
    </w:pPr>
  </w:style>
  <w:style w:type="paragraph" w:styleId="ListBullet">
    <w:name w:val="List Bullet"/>
    <w:basedOn w:val="Normal"/>
    <w:autoRedefine/>
    <w:pPr>
      <w:numPr>
        <w:numId w:val="1"/>
      </w:numPr>
    </w:pPr>
  </w:style>
  <w:style w:type="paragraph" w:styleId="List20">
    <w:name w:val="List 2"/>
    <w:basedOn w:val="Normal"/>
    <w:pPr>
      <w:ind w:left="566" w:hanging="283"/>
    </w:pPr>
  </w:style>
  <w:style w:type="paragraph" w:styleId="ListBullet5">
    <w:name w:val="List Bullet 5"/>
    <w:basedOn w:val="Normal"/>
    <w:autoRedefine/>
    <w:pPr>
      <w:numPr>
        <w:numId w:val="3"/>
      </w:numPr>
    </w:pPr>
  </w:style>
  <w:style w:type="paragraph" w:styleId="ListBullet2">
    <w:name w:val="List Bullet 2"/>
    <w:basedOn w:val="Normal"/>
    <w:autoRedefine/>
    <w:pPr>
      <w:numPr>
        <w:numId w:val="2"/>
      </w:numPr>
      <w:ind w:left="2160"/>
    </w:pPr>
  </w:style>
  <w:style w:type="paragraph" w:customStyle="1" w:styleId="List2">
    <w:name w:val="List(2)"/>
    <w:basedOn w:val="BodyText2"/>
    <w:pPr>
      <w:numPr>
        <w:ilvl w:val="3"/>
        <w:numId w:val="6"/>
      </w:numPr>
      <w:spacing w:after="0"/>
    </w:pPr>
  </w:style>
  <w:style w:type="paragraph" w:customStyle="1" w:styleId="ListA">
    <w:name w:val="ListA"/>
    <w:basedOn w:val="BodyText"/>
    <w:next w:val="BodyText2"/>
    <w:pPr>
      <w:tabs>
        <w:tab w:val="num" w:pos="720"/>
      </w:tabs>
      <w:ind w:left="720" w:hanging="720"/>
    </w:pPr>
    <w:rPr>
      <w:u w:val="single"/>
    </w:rPr>
  </w:style>
  <w:style w:type="paragraph" w:customStyle="1" w:styleId="Technical5">
    <w:name w:val="Technical[5]"/>
    <w:pPr>
      <w:tabs>
        <w:tab w:val="left" w:pos="-720"/>
      </w:tabs>
      <w:ind w:firstLine="720"/>
    </w:pPr>
    <w:rPr>
      <w:rFonts w:ascii="Courier New" w:hAnsi="Courier New"/>
      <w:b/>
    </w:rPr>
  </w:style>
  <w:style w:type="paragraph" w:customStyle="1" w:styleId="bullet">
    <w:name w:val="bullet"/>
    <w:basedOn w:val="Normal"/>
    <w:pPr>
      <w:widowControl w:val="0"/>
      <w:numPr>
        <w:numId w:val="10"/>
      </w:numPr>
    </w:pPr>
    <w:rPr>
      <w:rFonts w:ascii="Arial" w:eastAsia="PMingLiU" w:hAnsi="Arial"/>
      <w:kern w:val="2"/>
      <w:sz w:val="20"/>
      <w:lang w:eastAsia="zh-TW"/>
    </w:rPr>
  </w:style>
  <w:style w:type="paragraph" w:customStyle="1" w:styleId="bullet1">
    <w:name w:val="bullet 1"/>
    <w:basedOn w:val="Normal"/>
    <w:pPr>
      <w:numPr>
        <w:numId w:val="11"/>
      </w:numPr>
      <w:spacing w:after="240"/>
      <w:ind w:left="3420"/>
    </w:pPr>
    <w:rPr>
      <w:rFonts w:ascii="ITCCenturyBookT" w:hAnsi="ITCCenturyBookT"/>
      <w:sz w:val="20"/>
      <w:lang w:eastAsia="en-US"/>
    </w:rPr>
  </w:style>
  <w:style w:type="paragraph" w:customStyle="1" w:styleId="15P">
    <w:name w:val="1.5P"/>
    <w:basedOn w:val="Normal"/>
    <w:pPr>
      <w:ind w:left="1418" w:right="5" w:hanging="567"/>
      <w:jc w:val="both"/>
    </w:pPr>
    <w:rPr>
      <w:lang w:val="en-GB"/>
    </w:rPr>
  </w:style>
  <w:style w:type="paragraph" w:styleId="BlockText">
    <w:name w:val="Block Text"/>
    <w:basedOn w:val="Normal"/>
    <w:pPr>
      <w:ind w:left="720" w:right="29"/>
      <w:jc w:val="both"/>
    </w:pPr>
  </w:style>
  <w:style w:type="paragraph" w:customStyle="1" w:styleId="15straight">
    <w:name w:val="1.5straight"/>
    <w:basedOn w:val="Normal"/>
    <w:pPr>
      <w:ind w:left="720"/>
      <w:jc w:val="both"/>
    </w:pPr>
    <w:rPr>
      <w:lang w:val="en-GB"/>
    </w:rPr>
  </w:style>
  <w:style w:type="paragraph" w:customStyle="1" w:styleId="para3">
    <w:name w:val="para3"/>
    <w:basedOn w:val="para2"/>
    <w:pPr>
      <w:tabs>
        <w:tab w:val="num" w:pos="720"/>
      </w:tabs>
      <w:spacing w:after="0"/>
      <w:ind w:left="720" w:hanging="720"/>
    </w:pPr>
  </w:style>
  <w:style w:type="paragraph" w:customStyle="1" w:styleId="para2">
    <w:name w:val="para2"/>
    <w:basedOn w:val="Normal"/>
    <w:pPr>
      <w:widowControl w:val="0"/>
      <w:spacing w:after="120"/>
    </w:pPr>
    <w:rPr>
      <w:rFonts w:eastAsia="PMingLiU"/>
      <w:kern w:val="2"/>
      <w:lang w:eastAsia="zh-TW"/>
    </w:rPr>
  </w:style>
  <w:style w:type="paragraph" w:customStyle="1" w:styleId="numpt3">
    <w:name w:val="numpt3"/>
    <w:basedOn w:val="para3"/>
    <w:pPr>
      <w:tabs>
        <w:tab w:val="num" w:pos="1440"/>
      </w:tabs>
      <w:ind w:left="1440"/>
    </w:pPr>
  </w:style>
  <w:style w:type="paragraph" w:styleId="ListNumber">
    <w:name w:val="List Number"/>
    <w:basedOn w:val="Normal"/>
    <w:pPr>
      <w:widowControl w:val="0"/>
      <w:numPr>
        <w:numId w:val="4"/>
      </w:numPr>
      <w:spacing w:after="120"/>
    </w:pPr>
    <w:rPr>
      <w:rFonts w:eastAsia="PMingLiU"/>
      <w:snapToGrid w:val="0"/>
      <w:kern w:val="2"/>
      <w:u w:val="single"/>
      <w:lang w:eastAsia="en-US"/>
    </w:rPr>
  </w:style>
  <w:style w:type="paragraph" w:styleId="NormalIndent">
    <w:name w:val="Normal Indent"/>
    <w:basedOn w:val="Normal"/>
    <w:pPr>
      <w:widowControl w:val="0"/>
      <w:ind w:left="480"/>
    </w:pPr>
    <w:rPr>
      <w:rFonts w:eastAsia="PMingLiU"/>
      <w:kern w:val="2"/>
      <w:lang w:eastAsia="zh-TW"/>
    </w:rPr>
  </w:style>
  <w:style w:type="paragraph" w:styleId="Index1">
    <w:name w:val="index 1"/>
    <w:basedOn w:val="Normal"/>
    <w:next w:val="Normal"/>
    <w:autoRedefine/>
    <w:semiHidden/>
    <w:pPr>
      <w:snapToGrid w:val="0"/>
    </w:pPr>
  </w:style>
  <w:style w:type="paragraph" w:customStyle="1" w:styleId="Standard1stlevelindent">
    <w:name w:val="Standard 1st level indent"/>
    <w:basedOn w:val="Normal"/>
    <w:pPr>
      <w:tabs>
        <w:tab w:val="num" w:pos="720"/>
      </w:tabs>
      <w:ind w:left="720" w:hanging="720"/>
    </w:pPr>
    <w:rPr>
      <w:rFonts w:eastAsia="PMingLiU"/>
      <w:color w:val="000000"/>
      <w:szCs w:val="20"/>
      <w:lang w:eastAsia="en-US"/>
    </w:rPr>
  </w:style>
  <w:style w:type="paragraph" w:customStyle="1" w:styleId="CommentSubject1">
    <w:name w:val="Comment Subject1"/>
    <w:basedOn w:val="CommentText"/>
    <w:next w:val="CommentText"/>
    <w:semiHidden/>
    <w:rPr>
      <w:b/>
      <w:bCs/>
    </w:rPr>
  </w:style>
  <w:style w:type="paragraph" w:styleId="CommentText">
    <w:name w:val="annotation text"/>
    <w:basedOn w:val="Normal"/>
    <w:link w:val="CommentTextChar"/>
    <w:semiHidden/>
    <w:pPr>
      <w:widowControl w:val="0"/>
    </w:pPr>
    <w:rPr>
      <w:rFonts w:eastAsia="PMingLiU"/>
      <w:kern w:val="2"/>
      <w:lang w:eastAsia="zh-TW"/>
    </w:rPr>
  </w:style>
  <w:style w:type="paragraph" w:customStyle="1" w:styleId="header4">
    <w:name w:val="header 4"/>
    <w:basedOn w:val="Header"/>
    <w:pPr>
      <w:pBdr>
        <w:bottom w:val="none" w:sz="0" w:space="0" w:color="auto"/>
      </w:pBdr>
      <w:overflowPunct w:val="0"/>
      <w:autoSpaceDE w:val="0"/>
      <w:autoSpaceDN w:val="0"/>
      <w:adjustRightInd w:val="0"/>
      <w:spacing w:line="360" w:lineRule="atLeast"/>
      <w:jc w:val="center"/>
      <w:textAlignment w:val="baseline"/>
    </w:pPr>
    <w:rPr>
      <w:rFonts w:eastAsia="PMingLiU"/>
      <w:sz w:val="24"/>
      <w:lang w:val="en-GB" w:eastAsia="zh-TW"/>
    </w:rPr>
  </w:style>
  <w:style w:type="character" w:styleId="FollowedHyperlink">
    <w:name w:val="FollowedHyperlink"/>
    <w:rPr>
      <w:color w:val="800080"/>
      <w:u w:val="single"/>
    </w:rPr>
  </w:style>
  <w:style w:type="paragraph" w:customStyle="1" w:styleId="Pictwide">
    <w:name w:val="Pict wide"/>
    <w:basedOn w:val="Normal"/>
    <w:next w:val="Caption"/>
    <w:pPr>
      <w:keepNext/>
      <w:widowControl w:val="0"/>
      <w:spacing w:before="200" w:after="40"/>
      <w:jc w:val="center"/>
    </w:pPr>
    <w:rPr>
      <w:sz w:val="22"/>
      <w:szCs w:val="20"/>
      <w:lang w:val="en-AU" w:eastAsia="en-US"/>
    </w:rPr>
  </w:style>
  <w:style w:type="paragraph" w:styleId="Caption">
    <w:name w:val="caption"/>
    <w:basedOn w:val="Normal"/>
    <w:next w:val="Normal"/>
    <w:qFormat/>
    <w:pPr>
      <w:spacing w:before="120" w:after="120"/>
    </w:pPr>
    <w:rPr>
      <w:sz w:val="20"/>
      <w:szCs w:val="20"/>
    </w:rPr>
  </w:style>
  <w:style w:type="paragraph" w:customStyle="1" w:styleId="Document1">
    <w:name w:val="Document[1]"/>
    <w:pPr>
      <w:keepNext/>
      <w:keepLines/>
      <w:tabs>
        <w:tab w:val="left" w:pos="-720"/>
      </w:tabs>
      <w:overflowPunct w:val="0"/>
      <w:autoSpaceDE w:val="0"/>
      <w:autoSpaceDN w:val="0"/>
      <w:adjustRightInd w:val="0"/>
      <w:textAlignment w:val="baseline"/>
    </w:pPr>
    <w:rPr>
      <w:rFonts w:ascii="Courier New" w:eastAsia="PMingLiU" w:hAnsi="Courier New"/>
    </w:rPr>
  </w:style>
  <w:style w:type="paragraph" w:customStyle="1" w:styleId="91">
    <w:name w:val="目錄 91"/>
    <w:basedOn w:val="Normal"/>
    <w:next w:val="Normal"/>
    <w:pPr>
      <w:keepNext/>
      <w:tabs>
        <w:tab w:val="left" w:pos="2260"/>
        <w:tab w:val="left" w:leader="dot" w:pos="8280"/>
        <w:tab w:val="right" w:pos="8640"/>
        <w:tab w:val="right" w:leader="dot" w:pos="9540"/>
      </w:tabs>
      <w:ind w:right="720"/>
    </w:pPr>
    <w:rPr>
      <w:rFonts w:eastAsia="PMingLiU"/>
      <w:szCs w:val="20"/>
      <w:lang w:eastAsia="en-US"/>
    </w:rPr>
  </w:style>
  <w:style w:type="paragraph" w:styleId="FootnoteText">
    <w:name w:val="footnote text"/>
    <w:basedOn w:val="Normal"/>
    <w:semiHidden/>
    <w:pPr>
      <w:keepNext/>
      <w:ind w:left="964"/>
    </w:pPr>
    <w:rPr>
      <w:rFonts w:eastAsia="PMingLiU"/>
      <w:sz w:val="20"/>
      <w:szCs w:val="20"/>
      <w:lang w:eastAsia="en-US"/>
    </w:rPr>
  </w:style>
  <w:style w:type="paragraph" w:customStyle="1" w:styleId="Header1">
    <w:name w:val="Header1"/>
    <w:basedOn w:val="Normal"/>
    <w:pPr>
      <w:tabs>
        <w:tab w:val="left" w:pos="4680"/>
        <w:tab w:val="right" w:pos="9360"/>
      </w:tabs>
      <w:overflowPunct w:val="0"/>
      <w:autoSpaceDE w:val="0"/>
      <w:autoSpaceDN w:val="0"/>
      <w:adjustRightInd w:val="0"/>
      <w:textAlignment w:val="baseline"/>
    </w:pPr>
    <w:rPr>
      <w:rFonts w:eastAsia="PMingLiU"/>
      <w:b/>
      <w:sz w:val="20"/>
      <w:szCs w:val="20"/>
      <w:u w:val="single"/>
      <w:lang w:val="en-GB" w:eastAsia="zh-TW"/>
    </w:rPr>
  </w:style>
  <w:style w:type="table" w:styleId="TableGrid">
    <w:name w:val="Table Grid"/>
    <w:basedOn w:val="TableNormal"/>
    <w:rsid w:val="004E123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Classic4">
    <w:name w:val="Table Classic 4"/>
    <w:basedOn w:val="TableNormal"/>
    <w:rsid w:val="004E1236"/>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4">
    <w:name w:val="Table List 4"/>
    <w:basedOn w:val="TableNormal"/>
    <w:rsid w:val="004E1236"/>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Default">
    <w:name w:val="Default"/>
    <w:rsid w:val="004E1236"/>
    <w:pPr>
      <w:widowControl w:val="0"/>
      <w:autoSpaceDE w:val="0"/>
      <w:autoSpaceDN w:val="0"/>
      <w:adjustRightInd w:val="0"/>
    </w:pPr>
    <w:rPr>
      <w:color w:val="000000"/>
    </w:rPr>
  </w:style>
  <w:style w:type="paragraph" w:styleId="BalloonText">
    <w:name w:val="Balloon Text"/>
    <w:basedOn w:val="Normal"/>
    <w:link w:val="BalloonTextChar"/>
    <w:rsid w:val="00A615E9"/>
    <w:rPr>
      <w:rFonts w:ascii="Cambria" w:eastAsia="PMingLiU" w:hAnsi="Cambria"/>
      <w:sz w:val="18"/>
      <w:szCs w:val="18"/>
    </w:rPr>
  </w:style>
  <w:style w:type="character" w:customStyle="1" w:styleId="BalloonTextChar">
    <w:name w:val="Balloon Text Char"/>
    <w:link w:val="BalloonText"/>
    <w:rsid w:val="00A615E9"/>
    <w:rPr>
      <w:rFonts w:ascii="Cambria" w:eastAsia="PMingLiU" w:hAnsi="Cambria" w:cs="Times New Roman"/>
      <w:sz w:val="18"/>
      <w:szCs w:val="18"/>
      <w:lang w:eastAsia="zh-CN"/>
    </w:rPr>
  </w:style>
  <w:style w:type="paragraph" w:styleId="Revision">
    <w:name w:val="Revision"/>
    <w:hidden/>
    <w:uiPriority w:val="99"/>
    <w:semiHidden/>
    <w:rsid w:val="000C7550"/>
    <w:rPr>
      <w:lang w:eastAsia="zh-CN"/>
    </w:rPr>
  </w:style>
  <w:style w:type="character" w:styleId="CommentReference">
    <w:name w:val="annotation reference"/>
    <w:basedOn w:val="DefaultParagraphFont"/>
    <w:rsid w:val="008C1295"/>
    <w:rPr>
      <w:sz w:val="16"/>
      <w:szCs w:val="16"/>
    </w:rPr>
  </w:style>
  <w:style w:type="paragraph" w:styleId="CommentSubject">
    <w:name w:val="annotation subject"/>
    <w:basedOn w:val="CommentText"/>
    <w:next w:val="CommentText"/>
    <w:link w:val="CommentSubjectChar"/>
    <w:rsid w:val="008C1295"/>
    <w:pPr>
      <w:widowControl/>
    </w:pPr>
    <w:rPr>
      <w:rFonts w:eastAsia="SimSun"/>
      <w:b/>
      <w:bCs/>
      <w:kern w:val="0"/>
      <w:sz w:val="20"/>
      <w:szCs w:val="20"/>
      <w:lang w:eastAsia="zh-CN"/>
    </w:rPr>
  </w:style>
  <w:style w:type="character" w:customStyle="1" w:styleId="CommentTextChar">
    <w:name w:val="Comment Text Char"/>
    <w:basedOn w:val="DefaultParagraphFont"/>
    <w:link w:val="CommentText"/>
    <w:semiHidden/>
    <w:rsid w:val="008C1295"/>
    <w:rPr>
      <w:rFonts w:eastAsia="PMingLiU"/>
      <w:kern w:val="2"/>
      <w:sz w:val="24"/>
      <w:szCs w:val="24"/>
      <w:lang w:eastAsia="zh-TW"/>
    </w:rPr>
  </w:style>
  <w:style w:type="character" w:customStyle="1" w:styleId="CommentSubjectChar">
    <w:name w:val="Comment Subject Char"/>
    <w:basedOn w:val="CommentTextChar"/>
    <w:link w:val="CommentSubject"/>
    <w:rsid w:val="008C1295"/>
    <w:rPr>
      <w:rFonts w:eastAsia="PMingLiU"/>
      <w:b/>
      <w:bCs/>
      <w:kern w:val="2"/>
      <w:sz w:val="24"/>
      <w:szCs w:val="24"/>
      <w:lang w:eastAsia="zh-CN"/>
    </w:rPr>
  </w:style>
  <w:style w:type="character" w:customStyle="1" w:styleId="HeaderChar">
    <w:name w:val="Header Char"/>
    <w:basedOn w:val="DefaultParagraphFont"/>
    <w:link w:val="Header"/>
    <w:uiPriority w:val="99"/>
    <w:rsid w:val="008C1295"/>
    <w:rPr>
      <w:b/>
      <w:lang w:eastAsia="zh-CN"/>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28" w:type="dxa"/>
        <w:right w:w="28" w:type="dxa"/>
      </w:tblCellMar>
    </w:tblPr>
  </w:style>
  <w:style w:type="table" w:customStyle="1" w:styleId="a5">
    <w:basedOn w:val="TableNormal"/>
    <w:tblPr>
      <w:tblStyleRowBandSize w:val="1"/>
      <w:tblStyleColBandSize w:val="1"/>
      <w:tblCellMar>
        <w:left w:w="36" w:type="dxa"/>
        <w:right w:w="36" w:type="dxa"/>
      </w:tblCellMar>
    </w:tblPr>
  </w:style>
  <w:style w:type="table" w:customStyle="1" w:styleId="a6">
    <w:basedOn w:val="TableNormal"/>
    <w:tblPr>
      <w:tblStyleRowBandSize w:val="1"/>
      <w:tblStyleColBandSize w:val="1"/>
      <w:tblCellMar>
        <w:left w:w="28" w:type="dxa"/>
        <w:right w:w="28"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tcPr>
      <w:shd w:val="clear" w:color="auto" w:fill="auto"/>
    </w:tcPr>
  </w:style>
  <w:style w:type="table" w:customStyle="1" w:styleId="a9">
    <w:basedOn w:val="TableNormal"/>
    <w:tblPr>
      <w:tblStyleRowBandSize w:val="1"/>
      <w:tblStyleColBandSize w:val="1"/>
      <w:tblCellMar>
        <w:left w:w="115" w:type="dxa"/>
        <w:right w:w="115" w:type="dxa"/>
      </w:tblCellMar>
    </w:tblPr>
    <w:tcPr>
      <w:shd w:val="clear" w:color="auto" w:fill="auto"/>
    </w:tcPr>
  </w:style>
  <w:style w:type="table" w:customStyle="1" w:styleId="aa">
    <w:basedOn w:val="TableNormal"/>
    <w:tblPr>
      <w:tblStyleRowBandSize w:val="1"/>
      <w:tblStyleColBandSize w:val="1"/>
      <w:tblCellMar>
        <w:left w:w="115" w:type="dxa"/>
        <w:right w:w="115" w:type="dxa"/>
      </w:tblCellMar>
    </w:tblPr>
    <w:tcPr>
      <w:shd w:val="clear" w:color="auto" w:fill="auto"/>
    </w:tcPr>
  </w:style>
  <w:style w:type="table" w:customStyle="1" w:styleId="ab">
    <w:basedOn w:val="TableNormal"/>
    <w:tblPr>
      <w:tblStyleRowBandSize w:val="1"/>
      <w:tblStyleColBandSize w:val="1"/>
      <w:tblCellMar>
        <w:left w:w="115" w:type="dxa"/>
        <w:right w:w="115" w:type="dxa"/>
      </w:tblCellMar>
    </w:tblPr>
    <w:tcPr>
      <w:shd w:val="clear" w:color="auto" w:fill="auto"/>
    </w:tcPr>
  </w:style>
  <w:style w:type="table" w:customStyle="1" w:styleId="ac">
    <w:basedOn w:val="TableNormal"/>
    <w:tblPr>
      <w:tblStyleRowBandSize w:val="1"/>
      <w:tblStyleColBandSize w:val="1"/>
      <w:tblCellMar>
        <w:left w:w="115" w:type="dxa"/>
        <w:right w:w="115" w:type="dxa"/>
      </w:tblCellMar>
    </w:tblPr>
    <w:tcPr>
      <w:shd w:val="clear" w:color="auto" w:fill="auto"/>
    </w:tcPr>
  </w:style>
  <w:style w:type="table" w:customStyle="1" w:styleId="ad">
    <w:basedOn w:val="TableNormal"/>
    <w:tblPr>
      <w:tblStyleRowBandSize w:val="1"/>
      <w:tblStyleColBandSize w:val="1"/>
      <w:tblCellMar>
        <w:left w:w="115" w:type="dxa"/>
        <w:right w:w="115" w:type="dxa"/>
      </w:tblCellMar>
    </w:tblPr>
    <w:tcPr>
      <w:shd w:val="clear" w:color="auto" w:fill="auto"/>
    </w:tcPr>
  </w:style>
  <w:style w:type="table" w:customStyle="1" w:styleId="ae">
    <w:basedOn w:val="TableNormal"/>
    <w:tblPr>
      <w:tblStyleRowBandSize w:val="1"/>
      <w:tblStyleColBandSize w:val="1"/>
      <w:tblCellMar>
        <w:left w:w="115" w:type="dxa"/>
        <w:right w:w="115" w:type="dxa"/>
      </w:tblCellMar>
    </w:tblPr>
    <w:tcPr>
      <w:shd w:val="clear" w:color="auto" w:fill="auto"/>
    </w:tcPr>
  </w:style>
  <w:style w:type="table" w:customStyle="1" w:styleId="af">
    <w:basedOn w:val="TableNormal"/>
    <w:tblPr>
      <w:tblStyleRowBandSize w:val="1"/>
      <w:tblStyleColBandSize w:val="1"/>
      <w:tblCellMar>
        <w:left w:w="115" w:type="dxa"/>
        <w:right w:w="115" w:type="dxa"/>
      </w:tblCellMar>
    </w:tblPr>
    <w:tcPr>
      <w:shd w:val="clear" w:color="auto" w:fill="auto"/>
    </w:tcPr>
  </w:style>
  <w:style w:type="table" w:customStyle="1" w:styleId="af0">
    <w:basedOn w:val="TableNormal"/>
    <w:tblPr>
      <w:tblStyleRowBandSize w:val="1"/>
      <w:tblStyleColBandSize w:val="1"/>
      <w:tblCellMar>
        <w:left w:w="115" w:type="dxa"/>
        <w:right w:w="115" w:type="dxa"/>
      </w:tblCellMar>
    </w:tblPr>
    <w:tcPr>
      <w:shd w:val="clear" w:color="auto" w:fill="auto"/>
    </w:tcPr>
  </w:style>
  <w:style w:type="character" w:customStyle="1" w:styleId="UnresolvedMention1">
    <w:name w:val="Unresolved Mention1"/>
    <w:basedOn w:val="DefaultParagraphFont"/>
    <w:uiPriority w:val="99"/>
    <w:semiHidden/>
    <w:unhideWhenUsed/>
    <w:rsid w:val="009A47FE"/>
    <w:rPr>
      <w:color w:val="605E5C"/>
      <w:shd w:val="clear" w:color="auto" w:fill="E1DFDD"/>
    </w:rPr>
  </w:style>
  <w:style w:type="paragraph" w:styleId="ListParagraph">
    <w:name w:val="List Paragraph"/>
    <w:basedOn w:val="Normal"/>
    <w:uiPriority w:val="34"/>
    <w:qFormat/>
    <w:rsid w:val="00D166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716673">
      <w:bodyDiv w:val="1"/>
      <w:marLeft w:val="0"/>
      <w:marRight w:val="0"/>
      <w:marTop w:val="0"/>
      <w:marBottom w:val="0"/>
      <w:divBdr>
        <w:top w:val="none" w:sz="0" w:space="0" w:color="auto"/>
        <w:left w:val="none" w:sz="0" w:space="0" w:color="auto"/>
        <w:bottom w:val="none" w:sz="0" w:space="0" w:color="auto"/>
        <w:right w:val="none" w:sz="0" w:space="0" w:color="auto"/>
      </w:divBdr>
      <w:divsChild>
        <w:div w:id="585190145">
          <w:marLeft w:val="0"/>
          <w:marRight w:val="0"/>
          <w:marTop w:val="0"/>
          <w:marBottom w:val="0"/>
          <w:divBdr>
            <w:top w:val="none" w:sz="0" w:space="0" w:color="auto"/>
            <w:left w:val="none" w:sz="0" w:space="0" w:color="auto"/>
            <w:bottom w:val="none" w:sz="0" w:space="0" w:color="auto"/>
            <w:right w:val="none" w:sz="0" w:space="0" w:color="auto"/>
          </w:divBdr>
          <w:divsChild>
            <w:div w:id="677929945">
              <w:marLeft w:val="0"/>
              <w:marRight w:val="0"/>
              <w:marTop w:val="0"/>
              <w:marBottom w:val="0"/>
              <w:divBdr>
                <w:top w:val="none" w:sz="0" w:space="0" w:color="auto"/>
                <w:left w:val="none" w:sz="0" w:space="0" w:color="auto"/>
                <w:bottom w:val="none" w:sz="0" w:space="0" w:color="auto"/>
                <w:right w:val="none" w:sz="0" w:space="0" w:color="auto"/>
              </w:divBdr>
              <w:divsChild>
                <w:div w:id="4973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618156">
      <w:bodyDiv w:val="1"/>
      <w:marLeft w:val="0"/>
      <w:marRight w:val="0"/>
      <w:marTop w:val="0"/>
      <w:marBottom w:val="0"/>
      <w:divBdr>
        <w:top w:val="none" w:sz="0" w:space="0" w:color="auto"/>
        <w:left w:val="none" w:sz="0" w:space="0" w:color="auto"/>
        <w:bottom w:val="none" w:sz="0" w:space="0" w:color="auto"/>
        <w:right w:val="none" w:sz="0" w:space="0" w:color="auto"/>
      </w:divBdr>
      <w:divsChild>
        <w:div w:id="962226561">
          <w:marLeft w:val="0"/>
          <w:marRight w:val="0"/>
          <w:marTop w:val="0"/>
          <w:marBottom w:val="0"/>
          <w:divBdr>
            <w:top w:val="none" w:sz="0" w:space="0" w:color="auto"/>
            <w:left w:val="none" w:sz="0" w:space="0" w:color="auto"/>
            <w:bottom w:val="none" w:sz="0" w:space="0" w:color="auto"/>
            <w:right w:val="none" w:sz="0" w:space="0" w:color="auto"/>
          </w:divBdr>
          <w:divsChild>
            <w:div w:id="1363627005">
              <w:marLeft w:val="0"/>
              <w:marRight w:val="0"/>
              <w:marTop w:val="0"/>
              <w:marBottom w:val="0"/>
              <w:divBdr>
                <w:top w:val="none" w:sz="0" w:space="0" w:color="auto"/>
                <w:left w:val="none" w:sz="0" w:space="0" w:color="auto"/>
                <w:bottom w:val="none" w:sz="0" w:space="0" w:color="auto"/>
                <w:right w:val="none" w:sz="0" w:space="0" w:color="auto"/>
              </w:divBdr>
              <w:divsChild>
                <w:div w:id="3327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321834">
      <w:bodyDiv w:val="1"/>
      <w:marLeft w:val="0"/>
      <w:marRight w:val="0"/>
      <w:marTop w:val="0"/>
      <w:marBottom w:val="0"/>
      <w:divBdr>
        <w:top w:val="none" w:sz="0" w:space="0" w:color="auto"/>
        <w:left w:val="none" w:sz="0" w:space="0" w:color="auto"/>
        <w:bottom w:val="none" w:sz="0" w:space="0" w:color="auto"/>
        <w:right w:val="none" w:sz="0" w:space="0" w:color="auto"/>
      </w:divBdr>
    </w:div>
    <w:div w:id="1079868438">
      <w:bodyDiv w:val="1"/>
      <w:marLeft w:val="0"/>
      <w:marRight w:val="0"/>
      <w:marTop w:val="0"/>
      <w:marBottom w:val="0"/>
      <w:divBdr>
        <w:top w:val="none" w:sz="0" w:space="0" w:color="auto"/>
        <w:left w:val="none" w:sz="0" w:space="0" w:color="auto"/>
        <w:bottom w:val="none" w:sz="0" w:space="0" w:color="auto"/>
        <w:right w:val="none" w:sz="0" w:space="0" w:color="auto"/>
      </w:divBdr>
      <w:divsChild>
        <w:div w:id="474488689">
          <w:marLeft w:val="0"/>
          <w:marRight w:val="0"/>
          <w:marTop w:val="0"/>
          <w:marBottom w:val="0"/>
          <w:divBdr>
            <w:top w:val="none" w:sz="0" w:space="0" w:color="auto"/>
            <w:left w:val="none" w:sz="0" w:space="0" w:color="auto"/>
            <w:bottom w:val="none" w:sz="0" w:space="0" w:color="auto"/>
            <w:right w:val="none" w:sz="0" w:space="0" w:color="auto"/>
          </w:divBdr>
          <w:divsChild>
            <w:div w:id="2066442505">
              <w:marLeft w:val="0"/>
              <w:marRight w:val="0"/>
              <w:marTop w:val="0"/>
              <w:marBottom w:val="0"/>
              <w:divBdr>
                <w:top w:val="none" w:sz="0" w:space="0" w:color="auto"/>
                <w:left w:val="none" w:sz="0" w:space="0" w:color="auto"/>
                <w:bottom w:val="none" w:sz="0" w:space="0" w:color="auto"/>
                <w:right w:val="none" w:sz="0" w:space="0" w:color="auto"/>
              </w:divBdr>
              <w:divsChild>
                <w:div w:id="19340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4146">
      <w:bodyDiv w:val="1"/>
      <w:marLeft w:val="0"/>
      <w:marRight w:val="0"/>
      <w:marTop w:val="0"/>
      <w:marBottom w:val="0"/>
      <w:divBdr>
        <w:top w:val="none" w:sz="0" w:space="0" w:color="auto"/>
        <w:left w:val="none" w:sz="0" w:space="0" w:color="auto"/>
        <w:bottom w:val="none" w:sz="0" w:space="0" w:color="auto"/>
        <w:right w:val="none" w:sz="0" w:space="0" w:color="auto"/>
      </w:divBdr>
      <w:divsChild>
        <w:div w:id="190342586">
          <w:marLeft w:val="0"/>
          <w:marRight w:val="0"/>
          <w:marTop w:val="0"/>
          <w:marBottom w:val="0"/>
          <w:divBdr>
            <w:top w:val="none" w:sz="0" w:space="0" w:color="auto"/>
            <w:left w:val="none" w:sz="0" w:space="0" w:color="auto"/>
            <w:bottom w:val="none" w:sz="0" w:space="0" w:color="auto"/>
            <w:right w:val="none" w:sz="0" w:space="0" w:color="auto"/>
          </w:divBdr>
          <w:divsChild>
            <w:div w:id="1380940455">
              <w:marLeft w:val="0"/>
              <w:marRight w:val="0"/>
              <w:marTop w:val="0"/>
              <w:marBottom w:val="0"/>
              <w:divBdr>
                <w:top w:val="none" w:sz="0" w:space="0" w:color="auto"/>
                <w:left w:val="none" w:sz="0" w:space="0" w:color="auto"/>
                <w:bottom w:val="none" w:sz="0" w:space="0" w:color="auto"/>
                <w:right w:val="none" w:sz="0" w:space="0" w:color="auto"/>
              </w:divBdr>
              <w:divsChild>
                <w:div w:id="860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094703">
      <w:bodyDiv w:val="1"/>
      <w:marLeft w:val="0"/>
      <w:marRight w:val="0"/>
      <w:marTop w:val="0"/>
      <w:marBottom w:val="0"/>
      <w:divBdr>
        <w:top w:val="none" w:sz="0" w:space="0" w:color="auto"/>
        <w:left w:val="none" w:sz="0" w:space="0" w:color="auto"/>
        <w:bottom w:val="none" w:sz="0" w:space="0" w:color="auto"/>
        <w:right w:val="none" w:sz="0" w:space="0" w:color="auto"/>
      </w:divBdr>
    </w:div>
    <w:div w:id="1243487377">
      <w:bodyDiv w:val="1"/>
      <w:marLeft w:val="0"/>
      <w:marRight w:val="0"/>
      <w:marTop w:val="0"/>
      <w:marBottom w:val="0"/>
      <w:divBdr>
        <w:top w:val="none" w:sz="0" w:space="0" w:color="auto"/>
        <w:left w:val="none" w:sz="0" w:space="0" w:color="auto"/>
        <w:bottom w:val="none" w:sz="0" w:space="0" w:color="auto"/>
        <w:right w:val="none" w:sz="0" w:space="0" w:color="auto"/>
      </w:divBdr>
      <w:divsChild>
        <w:div w:id="766771369">
          <w:marLeft w:val="0"/>
          <w:marRight w:val="0"/>
          <w:marTop w:val="0"/>
          <w:marBottom w:val="0"/>
          <w:divBdr>
            <w:top w:val="none" w:sz="0" w:space="0" w:color="auto"/>
            <w:left w:val="none" w:sz="0" w:space="0" w:color="auto"/>
            <w:bottom w:val="none" w:sz="0" w:space="0" w:color="auto"/>
            <w:right w:val="none" w:sz="0" w:space="0" w:color="auto"/>
          </w:divBdr>
          <w:divsChild>
            <w:div w:id="1553618394">
              <w:marLeft w:val="0"/>
              <w:marRight w:val="0"/>
              <w:marTop w:val="0"/>
              <w:marBottom w:val="0"/>
              <w:divBdr>
                <w:top w:val="none" w:sz="0" w:space="0" w:color="auto"/>
                <w:left w:val="none" w:sz="0" w:space="0" w:color="auto"/>
                <w:bottom w:val="none" w:sz="0" w:space="0" w:color="auto"/>
                <w:right w:val="none" w:sz="0" w:space="0" w:color="auto"/>
              </w:divBdr>
              <w:divsChild>
                <w:div w:id="11676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98389">
      <w:bodyDiv w:val="1"/>
      <w:marLeft w:val="0"/>
      <w:marRight w:val="0"/>
      <w:marTop w:val="0"/>
      <w:marBottom w:val="0"/>
      <w:divBdr>
        <w:top w:val="none" w:sz="0" w:space="0" w:color="auto"/>
        <w:left w:val="none" w:sz="0" w:space="0" w:color="auto"/>
        <w:bottom w:val="none" w:sz="0" w:space="0" w:color="auto"/>
        <w:right w:val="none" w:sz="0" w:space="0" w:color="auto"/>
      </w:divBdr>
      <w:divsChild>
        <w:div w:id="2063668614">
          <w:marLeft w:val="0"/>
          <w:marRight w:val="0"/>
          <w:marTop w:val="0"/>
          <w:marBottom w:val="0"/>
          <w:divBdr>
            <w:top w:val="none" w:sz="0" w:space="0" w:color="auto"/>
            <w:left w:val="none" w:sz="0" w:space="0" w:color="auto"/>
            <w:bottom w:val="none" w:sz="0" w:space="0" w:color="auto"/>
            <w:right w:val="none" w:sz="0" w:space="0" w:color="auto"/>
          </w:divBdr>
          <w:divsChild>
            <w:div w:id="3283279">
              <w:marLeft w:val="0"/>
              <w:marRight w:val="0"/>
              <w:marTop w:val="0"/>
              <w:marBottom w:val="0"/>
              <w:divBdr>
                <w:top w:val="none" w:sz="0" w:space="0" w:color="auto"/>
                <w:left w:val="none" w:sz="0" w:space="0" w:color="auto"/>
                <w:bottom w:val="none" w:sz="0" w:space="0" w:color="auto"/>
                <w:right w:val="none" w:sz="0" w:space="0" w:color="auto"/>
              </w:divBdr>
              <w:divsChild>
                <w:div w:id="13512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892815">
      <w:bodyDiv w:val="1"/>
      <w:marLeft w:val="0"/>
      <w:marRight w:val="0"/>
      <w:marTop w:val="0"/>
      <w:marBottom w:val="0"/>
      <w:divBdr>
        <w:top w:val="none" w:sz="0" w:space="0" w:color="auto"/>
        <w:left w:val="none" w:sz="0" w:space="0" w:color="auto"/>
        <w:bottom w:val="none" w:sz="0" w:space="0" w:color="auto"/>
        <w:right w:val="none" w:sz="0" w:space="0" w:color="auto"/>
      </w:divBdr>
      <w:divsChild>
        <w:div w:id="778984416">
          <w:marLeft w:val="0"/>
          <w:marRight w:val="0"/>
          <w:marTop w:val="0"/>
          <w:marBottom w:val="0"/>
          <w:divBdr>
            <w:top w:val="none" w:sz="0" w:space="0" w:color="auto"/>
            <w:left w:val="none" w:sz="0" w:space="0" w:color="auto"/>
            <w:bottom w:val="none" w:sz="0" w:space="0" w:color="auto"/>
            <w:right w:val="none" w:sz="0" w:space="0" w:color="auto"/>
          </w:divBdr>
          <w:divsChild>
            <w:div w:id="1670981029">
              <w:marLeft w:val="0"/>
              <w:marRight w:val="0"/>
              <w:marTop w:val="0"/>
              <w:marBottom w:val="0"/>
              <w:divBdr>
                <w:top w:val="none" w:sz="0" w:space="0" w:color="auto"/>
                <w:left w:val="none" w:sz="0" w:space="0" w:color="auto"/>
                <w:bottom w:val="none" w:sz="0" w:space="0" w:color="auto"/>
                <w:right w:val="none" w:sz="0" w:space="0" w:color="auto"/>
              </w:divBdr>
              <w:divsChild>
                <w:div w:id="138617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629915">
      <w:bodyDiv w:val="1"/>
      <w:marLeft w:val="0"/>
      <w:marRight w:val="0"/>
      <w:marTop w:val="0"/>
      <w:marBottom w:val="0"/>
      <w:divBdr>
        <w:top w:val="none" w:sz="0" w:space="0" w:color="auto"/>
        <w:left w:val="none" w:sz="0" w:space="0" w:color="auto"/>
        <w:bottom w:val="none" w:sz="0" w:space="0" w:color="auto"/>
        <w:right w:val="none" w:sz="0" w:space="0" w:color="auto"/>
      </w:divBdr>
      <w:divsChild>
        <w:div w:id="1204906134">
          <w:marLeft w:val="0"/>
          <w:marRight w:val="0"/>
          <w:marTop w:val="0"/>
          <w:marBottom w:val="0"/>
          <w:divBdr>
            <w:top w:val="none" w:sz="0" w:space="0" w:color="auto"/>
            <w:left w:val="none" w:sz="0" w:space="0" w:color="auto"/>
            <w:bottom w:val="none" w:sz="0" w:space="0" w:color="auto"/>
            <w:right w:val="none" w:sz="0" w:space="0" w:color="auto"/>
          </w:divBdr>
          <w:divsChild>
            <w:div w:id="460270078">
              <w:marLeft w:val="0"/>
              <w:marRight w:val="0"/>
              <w:marTop w:val="0"/>
              <w:marBottom w:val="0"/>
              <w:divBdr>
                <w:top w:val="none" w:sz="0" w:space="0" w:color="auto"/>
                <w:left w:val="none" w:sz="0" w:space="0" w:color="auto"/>
                <w:bottom w:val="none" w:sz="0" w:space="0" w:color="auto"/>
                <w:right w:val="none" w:sz="0" w:space="0" w:color="auto"/>
              </w:divBdr>
              <w:divsChild>
                <w:div w:id="1839804443">
                  <w:marLeft w:val="0"/>
                  <w:marRight w:val="0"/>
                  <w:marTop w:val="0"/>
                  <w:marBottom w:val="0"/>
                  <w:divBdr>
                    <w:top w:val="none" w:sz="0" w:space="0" w:color="auto"/>
                    <w:left w:val="none" w:sz="0" w:space="0" w:color="auto"/>
                    <w:bottom w:val="none" w:sz="0" w:space="0" w:color="auto"/>
                    <w:right w:val="none" w:sz="0" w:space="0" w:color="auto"/>
                  </w:divBdr>
                </w:div>
              </w:divsChild>
            </w:div>
            <w:div w:id="977564643">
              <w:marLeft w:val="0"/>
              <w:marRight w:val="0"/>
              <w:marTop w:val="0"/>
              <w:marBottom w:val="0"/>
              <w:divBdr>
                <w:top w:val="none" w:sz="0" w:space="0" w:color="auto"/>
                <w:left w:val="none" w:sz="0" w:space="0" w:color="auto"/>
                <w:bottom w:val="none" w:sz="0" w:space="0" w:color="auto"/>
                <w:right w:val="none" w:sz="0" w:space="0" w:color="auto"/>
              </w:divBdr>
              <w:divsChild>
                <w:div w:id="202985542">
                  <w:marLeft w:val="0"/>
                  <w:marRight w:val="0"/>
                  <w:marTop w:val="0"/>
                  <w:marBottom w:val="0"/>
                  <w:divBdr>
                    <w:top w:val="none" w:sz="0" w:space="0" w:color="auto"/>
                    <w:left w:val="none" w:sz="0" w:space="0" w:color="auto"/>
                    <w:bottom w:val="none" w:sz="0" w:space="0" w:color="auto"/>
                    <w:right w:val="none" w:sz="0" w:space="0" w:color="auto"/>
                  </w:divBdr>
                </w:div>
              </w:divsChild>
            </w:div>
            <w:div w:id="1863201564">
              <w:marLeft w:val="0"/>
              <w:marRight w:val="0"/>
              <w:marTop w:val="0"/>
              <w:marBottom w:val="0"/>
              <w:divBdr>
                <w:top w:val="none" w:sz="0" w:space="0" w:color="auto"/>
                <w:left w:val="none" w:sz="0" w:space="0" w:color="auto"/>
                <w:bottom w:val="none" w:sz="0" w:space="0" w:color="auto"/>
                <w:right w:val="none" w:sz="0" w:space="0" w:color="auto"/>
              </w:divBdr>
              <w:divsChild>
                <w:div w:id="198399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30837">
          <w:marLeft w:val="0"/>
          <w:marRight w:val="0"/>
          <w:marTop w:val="0"/>
          <w:marBottom w:val="0"/>
          <w:divBdr>
            <w:top w:val="none" w:sz="0" w:space="0" w:color="auto"/>
            <w:left w:val="none" w:sz="0" w:space="0" w:color="auto"/>
            <w:bottom w:val="none" w:sz="0" w:space="0" w:color="auto"/>
            <w:right w:val="none" w:sz="0" w:space="0" w:color="auto"/>
          </w:divBdr>
          <w:divsChild>
            <w:div w:id="1463501837">
              <w:marLeft w:val="0"/>
              <w:marRight w:val="0"/>
              <w:marTop w:val="0"/>
              <w:marBottom w:val="0"/>
              <w:divBdr>
                <w:top w:val="none" w:sz="0" w:space="0" w:color="auto"/>
                <w:left w:val="none" w:sz="0" w:space="0" w:color="auto"/>
                <w:bottom w:val="none" w:sz="0" w:space="0" w:color="auto"/>
                <w:right w:val="none" w:sz="0" w:space="0" w:color="auto"/>
              </w:divBdr>
              <w:divsChild>
                <w:div w:id="13982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695731">
      <w:bodyDiv w:val="1"/>
      <w:marLeft w:val="0"/>
      <w:marRight w:val="0"/>
      <w:marTop w:val="0"/>
      <w:marBottom w:val="0"/>
      <w:divBdr>
        <w:top w:val="none" w:sz="0" w:space="0" w:color="auto"/>
        <w:left w:val="none" w:sz="0" w:space="0" w:color="auto"/>
        <w:bottom w:val="none" w:sz="0" w:space="0" w:color="auto"/>
        <w:right w:val="none" w:sz="0" w:space="0" w:color="auto"/>
      </w:divBdr>
      <w:divsChild>
        <w:div w:id="33236324">
          <w:marLeft w:val="0"/>
          <w:marRight w:val="0"/>
          <w:marTop w:val="0"/>
          <w:marBottom w:val="0"/>
          <w:divBdr>
            <w:top w:val="none" w:sz="0" w:space="0" w:color="auto"/>
            <w:left w:val="none" w:sz="0" w:space="0" w:color="auto"/>
            <w:bottom w:val="none" w:sz="0" w:space="0" w:color="auto"/>
            <w:right w:val="none" w:sz="0" w:space="0" w:color="auto"/>
          </w:divBdr>
          <w:divsChild>
            <w:div w:id="1589998447">
              <w:marLeft w:val="0"/>
              <w:marRight w:val="0"/>
              <w:marTop w:val="0"/>
              <w:marBottom w:val="0"/>
              <w:divBdr>
                <w:top w:val="none" w:sz="0" w:space="0" w:color="auto"/>
                <w:left w:val="none" w:sz="0" w:space="0" w:color="auto"/>
                <w:bottom w:val="none" w:sz="0" w:space="0" w:color="auto"/>
                <w:right w:val="none" w:sz="0" w:space="0" w:color="auto"/>
              </w:divBdr>
              <w:divsChild>
                <w:div w:id="92943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cpd.org.hk/english/enforcement/data_breach_notification/dbn_form.html" TargetMode="External"/><Relationship Id="rId2" Type="http://schemas.openxmlformats.org/officeDocument/2006/relationships/hyperlink" Target="mailto:enquiry@pcpd.org.hk" TargetMode="External"/><Relationship Id="rId1" Type="http://schemas.openxmlformats.org/officeDocument/2006/relationships/hyperlink" Target="mailto:csirt@govcert.gov.hk" TargetMode="External"/></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comments" Target="comments.xml"/><Relationship Id="rId18" Type="http://schemas.microsoft.com/office/2011/relationships/people" Target="people.xml"/><Relationship Id="rId26" Type="http://schemas.microsoft.com/office/2018/08/relationships/commentsExtensible" Target="commentsExtensible.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7" Type="http://schemas.microsoft.com/office/2016/09/relationships/commentsIds" Target="commentsId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64CD2B97ED0974492CBF7725B2D7506" ma:contentTypeVersion="26" ma:contentTypeDescription="Create a new document." ma:contentTypeScope="" ma:versionID="590e4567701d8cf6a4fe1313cc51c2f6">
  <xsd:schema xmlns:xsd="http://www.w3.org/2001/XMLSchema" xmlns:xs="http://www.w3.org/2001/XMLSchema" xmlns:p="http://schemas.microsoft.com/office/2006/metadata/properties" xmlns:ns1="http://schemas.microsoft.com/sharepoint/v3" xmlns:ns3="http://schemas.microsoft.com/sharepoint.v3" xmlns:ns4="072021c6-4965-4de0-826c-c2824f23c7b1" xmlns:ns5="183f503a-e5d1-4b84-96dd-91cd3d8ba49b" xmlns:ns6="b4294180-e589-46e9-a776-0003279e32d4" xmlns:ns7="http://schemas.microsoft.com/sharepoint/v4" targetNamespace="http://schemas.microsoft.com/office/2006/metadata/properties" ma:root="true" ma:fieldsID="26f06a644932487a6e8d26c2ade3afc8" ns1:_="" ns3:_="" ns4:_="" ns5:_="" ns6:_="" ns7:_="">
    <xsd:import namespace="http://schemas.microsoft.com/sharepoint/v3"/>
    <xsd:import namespace="http://schemas.microsoft.com/sharepoint.v3"/>
    <xsd:import namespace="072021c6-4965-4de0-826c-c2824f23c7b1"/>
    <xsd:import namespace="183f503a-e5d1-4b84-96dd-91cd3d8ba49b"/>
    <xsd:import namespace="b4294180-e589-46e9-a776-0003279e32d4"/>
    <xsd:import namespace="http://schemas.microsoft.com/sharepoint/v4"/>
    <xsd:element name="properties">
      <xsd:complexType>
        <xsd:sequence>
          <xsd:element name="documentManagement">
            <xsd:complexType>
              <xsd:all>
                <xsd:element ref="ns3:CategoryDescription" minOccurs="0"/>
                <xsd:element ref="ns4:Document_x0020_Date"/>
                <xsd:element ref="ns4:Document_x0020_Owner"/>
                <xsd:element ref="ns4:Document_x0020_Nature" minOccurs="0"/>
                <xsd:element ref="ns4:Document_x0020_Type" minOccurs="0"/>
                <xsd:element ref="ns1:RatingCount" minOccurs="0"/>
                <xsd:element ref="ns5:SharedWithDetails" minOccurs="0"/>
                <xsd:element ref="ns4:Uploaded_x0020_By_x0020_Name" minOccurs="0"/>
                <xsd:element ref="ns4:Uploaded_x0020_By_x0020_Post" minOccurs="0"/>
                <xsd:element ref="ns4:Uploaded_x0020_Date" minOccurs="0"/>
                <xsd:element ref="ns4:Post_x0020_of_x0020_Document_x0020_Owner" minOccurs="0"/>
                <xsd:element ref="ns1:RatedBy" minOccurs="0"/>
                <xsd:element ref="ns1:Ratings" minOccurs="0"/>
                <xsd:element ref="ns1:LikedBy" minOccurs="0"/>
                <xsd:element ref="ns5:SharedWithUsers" minOccurs="0"/>
                <xsd:element ref="ns6:TaxCatchAll" minOccurs="0"/>
                <xsd:element ref="ns7: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atingCount" ma:index="8" nillable="true" ma:displayName="Number of Ratings" ma:decimals="0" ma:description="Number of ratings submitted" ma:internalName="RatingCount" ma:readOnly="true">
      <xsd:simpleType>
        <xsd:restriction base="dms:Number"/>
      </xsd:simpleType>
    </xsd:element>
    <xsd:element name="RatedBy" ma:index="19"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20" nillable="true" ma:displayName="User ratings" ma:description="User ratings for the item" ma:hidden="true" ma:internalName="Ratings">
      <xsd:simpleType>
        <xsd:restriction base="dms:Note"/>
      </xsd:simpleType>
    </xsd:element>
    <xsd:element name="LikedBy" ma:index="21"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3" nillable="true" ma:displayName="Description" ma:internalName="CategoryDescrip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2021c6-4965-4de0-826c-c2824f23c7b1" elementFormDefault="qualified">
    <xsd:import namespace="http://schemas.microsoft.com/office/2006/documentManagement/types"/>
    <xsd:import namespace="http://schemas.microsoft.com/office/infopath/2007/PartnerControls"/>
    <xsd:element name="Document_x0020_Date" ma:index="4" ma:displayName="Document Date" ma:format="DateOnly" ma:internalName="Document_x0020_Date">
      <xsd:simpleType>
        <xsd:restriction base="dms:DateTime"/>
      </xsd:simpleType>
    </xsd:element>
    <xsd:element name="Document_x0020_Owner" ma:index="5" ma:displayName="Document Owner" ma:list="UserInfo" ma:SharePointGroup="0" ma:internalName="Document_x0020_Owner"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Document_x0020_Nature" ma:index="6" nillable="true" ma:displayName="Document Nature" ma:internalName="Document_x0020_Nature" ma:readOnly="true">
      <xsd:simpleType>
        <xsd:restriction base="dms:Text">
          <xsd:maxLength value="255"/>
        </xsd:restriction>
      </xsd:simpleType>
    </xsd:element>
    <xsd:element name="Document_x0020_Type" ma:index="7" nillable="true" ma:displayName="Document Type" ma:internalName="Document_x0020_Type" ma:readOnly="true">
      <xsd:simpleType>
        <xsd:restriction base="dms:Text">
          <xsd:maxLength value="255"/>
        </xsd:restriction>
      </xsd:simpleType>
    </xsd:element>
    <xsd:element name="Uploaded_x0020_By_x0020_Name" ma:index="11" nillable="true" ma:displayName="Uploaded By Name" ma:list="UserInfo" ma:SharePointGroup="0" ma:internalName="Uploaded_x0020_By_x0020_Name" ma:readOnly="tru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ploaded_x0020_By_x0020_Post" ma:index="12" nillable="true" ma:displayName="Uploaded By Post" ma:internalName="Uploaded_x0020_By_x0020_Post" ma:readOnly="true">
      <xsd:simpleType>
        <xsd:restriction base="dms:Text">
          <xsd:maxLength value="255"/>
        </xsd:restriction>
      </xsd:simpleType>
    </xsd:element>
    <xsd:element name="Uploaded_x0020_Date" ma:index="13" nillable="true" ma:displayName="Uploaded Date" ma:format="DateOnly" ma:internalName="Uploaded_x0020_Date" ma:readOnly="true">
      <xsd:simpleType>
        <xsd:restriction base="dms:DateTime"/>
      </xsd:simpleType>
    </xsd:element>
    <xsd:element name="Post_x0020_of_x0020_Document_x0020_Owner" ma:index="16" nillable="true" ma:displayName="Post of Document Owner" ma:internalName="Post_x0020_of_x0020_Document_x0020_Owner" ma:readOnly="tru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83f503a-e5d1-4b84-96dd-91cd3d8ba49b" elementFormDefault="qualified">
    <xsd:import namespace="http://schemas.microsoft.com/office/2006/documentManagement/types"/>
    <xsd:import namespace="http://schemas.microsoft.com/office/infopath/2007/PartnerControls"/>
    <xsd:element name="SharedWithDetails" ma:index="10" nillable="true" ma:displayName="Shared With Details" ma:description="" ma:internalName="SharedWithDetails" ma:readOnly="true">
      <xsd:simpleType>
        <xsd:restriction base="dms:Note">
          <xsd:maxLength value="255"/>
        </xsd:restriction>
      </xsd:simpleType>
    </xsd:element>
    <xsd:element name="SharedWithUsers" ma:index="2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4294180-e589-46e9-a776-0003279e32d4"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9b2d8b2d-5aa8-41ea-90db-bb904b7fa603}" ma:internalName="TaxCatchAll" ma:showField="CatchAllData" ma:web="856fe5c4-5ae4-4d3f-8dea-9bf89046f1be">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25"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index="1" ma:displayName="Title (Filename)"/>
        <xsd:element ref="dc:subject" minOccurs="0" maxOccurs="1"/>
        <xsd:element ref="dc:description" minOccurs="0" maxOccurs="1"/>
        <xsd:element name="keywords" minOccurs="0" maxOccurs="1" type="xsd:string" ma:index="2"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NFbF/nGVS8UYoOxGPDvh/eXkmQ==">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</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Document_x0020_Owner xmlns="072021c6-4965-4de0-826c-c2824f23c7b1">
      <UserInfo>
        <DisplayName/>
        <AccountId>41</AccountId>
        <AccountType/>
      </UserInfo>
    </Document_x0020_Owner>
    <TaxCatchAll xmlns="b4294180-e589-46e9-a776-0003279e32d4"/>
    <IconOverlay xmlns="http://schemas.microsoft.com/sharepoint/v4" xsi:nil="true"/>
    <Ratings xmlns="http://schemas.microsoft.com/sharepoint/v3" xsi:nil="true"/>
    <LikedBy xmlns="http://schemas.microsoft.com/sharepoint/v3">
      <UserInfo>
        <DisplayName/>
        <AccountId xsi:nil="true"/>
        <AccountType/>
      </UserInfo>
    </LikedBy>
    <CategoryDescription xmlns="http://schemas.microsoft.com/sharepoint.v3" xsi:nil="true"/>
    <Document_x0020_Date xmlns="072021c6-4965-4de0-826c-c2824f23c7b1">2024-11-08T01:32:45+00:00</Document_x0020_Date>
    <RatedBy xmlns="http://schemas.microsoft.com/sharepoint/v3">
      <UserInfo>
        <DisplayName/>
        <AccountId xsi:nil="true"/>
        <AccountType/>
      </UserInfo>
    </RatedBy>
    <Post_x0020_of_x0020_Document_x0020_Owner xmlns="072021c6-4965-4de0-826c-c2824f23c7b1">CSA7/CS</Post_x0020_of_x0020_Document_x0020_Owner>
    <Uploaded_x0020_Date xmlns="072021c6-4965-4de0-826c-c2824f23c7b1">2024-11-08T01:32:45+00:00</Uploaded_x0020_Date>
    <Document_x0020_Nature xmlns="072021c6-4965-4de0-826c-c2824f23c7b1">Projects</Document_x0020_Nature>
    <Uploaded_x0020_By_x0020_Post xmlns="072021c6-4965-4de0-826c-c2824f23c7b1">CSA7/CS</Uploaded_x0020_By_x0020_Post>
    <Document_x0020_Type xmlns="072021c6-4965-4de0-826c-c2824f23c7b1">SCS</Document_x0020_Type>
    <Uploaded_x0020_By_x0020_Name xmlns="072021c6-4965-4de0-826c-c2824f23c7b1">
      <UserInfo>
        <DisplayName/>
        <AccountId>41</AccountId>
        <AccountType/>
      </UserInfo>
    </Uploaded_x0020_By_x0020_Nam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F2C1E-9496-4BD5-9B67-802E8332555A}">
  <ds:schemaRefs>
    <ds:schemaRef ds:uri="http://schemas.microsoft.com/sharepoint/v3/contenttype/forms"/>
  </ds:schemaRefs>
</ds:datastoreItem>
</file>

<file path=customXml/itemProps2.xml><?xml version="1.0" encoding="utf-8"?>
<ds:datastoreItem xmlns:ds="http://schemas.openxmlformats.org/officeDocument/2006/customXml" ds:itemID="{0B11C86F-2A60-43C1-B12A-1D09DE8C4A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
    <ds:schemaRef ds:uri="072021c6-4965-4de0-826c-c2824f23c7b1"/>
    <ds:schemaRef ds:uri="183f503a-e5d1-4b84-96dd-91cd3d8ba49b"/>
    <ds:schemaRef ds:uri="b4294180-e589-46e9-a776-0003279e32d4"/>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2ECCABEE-0121-445E-920F-40492667D86F}">
  <ds:schemaRefs>
    <ds:schemaRef ds:uri="http://schemas.microsoft.com/office/2006/metadata/properties"/>
    <ds:schemaRef ds:uri="http://schemas.microsoft.com/office/infopath/2007/PartnerControls"/>
    <ds:schemaRef ds:uri="072021c6-4965-4de0-826c-c2824f23c7b1"/>
    <ds:schemaRef ds:uri="b4294180-e589-46e9-a776-0003279e32d4"/>
    <ds:schemaRef ds:uri="http://schemas.microsoft.com/sharepoint/v4"/>
    <ds:schemaRef ds:uri="http://schemas.microsoft.com/sharepoint/v3"/>
    <ds:schemaRef ds:uri="http://schemas.microsoft.com/sharepoint.v3"/>
  </ds:schemaRefs>
</ds:datastoreItem>
</file>

<file path=customXml/itemProps5.xml><?xml version="1.0" encoding="utf-8"?>
<ds:datastoreItem xmlns:ds="http://schemas.openxmlformats.org/officeDocument/2006/customXml" ds:itemID="{03B8A0D4-9B9C-4F1B-8D2B-3A54EA030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24</Pages>
  <Words>5872</Words>
  <Characters>33476</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SCS_Security_Incident_Handling_Procedure_v0.2</vt:lpstr>
    </vt:vector>
  </TitlesOfParts>
  <Manager/>
  <Company/>
  <LinksUpToDate>false</LinksUpToDate>
  <CharactersWithSpaces>39270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SCS_Security_Incident_Handling_Procedure_v0.2</dc:title>
  <dc:creator>MC-Project Manager</dc:creator>
  <cp:lastModifiedBy>Rebecca Yue</cp:lastModifiedBy>
  <cp:revision>3</cp:revision>
  <dcterms:created xsi:type="dcterms:W3CDTF">2025-01-16T08:55:00Z</dcterms:created>
  <dcterms:modified xsi:type="dcterms:W3CDTF">2025-01-16T08:58:00Z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0x010100B64CD2B97ED0974492CBF7725B2D7506</vt:lpwstr>
  </property>
</Properties>
</file>